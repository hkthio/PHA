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C0B6A" w14:textId="42CE8856" w:rsidR="005C37B3" w:rsidRDefault="002D5591" w:rsidP="005D4758">
      <w:pPr>
        <w:pStyle w:val="Title"/>
      </w:pPr>
      <w:r>
        <w:t>URS Probabilistic Tsunami Hazard System</w:t>
      </w:r>
    </w:p>
    <w:p w14:paraId="33109FCF" w14:textId="51560A1E" w:rsidR="00B654D3" w:rsidRDefault="00B654D3" w:rsidP="00B654D3">
      <w:pPr>
        <w:pStyle w:val="Subtitle"/>
      </w:pPr>
      <w:r>
        <w:t xml:space="preserve">A user manual </w:t>
      </w:r>
      <w:r>
        <w:tab/>
      </w:r>
      <w:r>
        <w:tab/>
      </w:r>
      <w:r>
        <w:tab/>
      </w:r>
      <w:r>
        <w:tab/>
      </w:r>
    </w:p>
    <w:p w14:paraId="59B21D0B" w14:textId="3DD80151" w:rsidR="00B654D3" w:rsidRDefault="0053152D" w:rsidP="00B654D3">
      <w:pPr>
        <w:pStyle w:val="Subtitle"/>
      </w:pPr>
      <w:r>
        <w:t xml:space="preserve">Version </w:t>
      </w:r>
      <w:r w:rsidR="00E17CDC">
        <w:t>1.00</w:t>
      </w:r>
      <w:r w:rsidR="00950E9B">
        <w:t>: 2012</w:t>
      </w:r>
      <w:r w:rsidR="00126BD8">
        <w:t>/</w:t>
      </w:r>
      <w:r w:rsidR="00950E9B">
        <w:t>01</w:t>
      </w:r>
      <w:r w:rsidR="000D4C69">
        <w:t>/</w:t>
      </w:r>
      <w:r w:rsidR="00634EF2">
        <w:t>12</w:t>
      </w:r>
    </w:p>
    <w:p w14:paraId="573FA564" w14:textId="77777777" w:rsidR="009835C7" w:rsidRDefault="009835C7">
      <w:r>
        <w:br w:type="page"/>
      </w:r>
    </w:p>
    <w:tbl>
      <w:tblPr>
        <w:tblStyle w:val="TableGrid"/>
        <w:tblW w:w="0" w:type="auto"/>
        <w:tblLook w:val="04A0" w:firstRow="1" w:lastRow="0" w:firstColumn="1" w:lastColumn="0" w:noHBand="0" w:noVBand="1"/>
      </w:tblPr>
      <w:tblGrid>
        <w:gridCol w:w="913"/>
        <w:gridCol w:w="1219"/>
        <w:gridCol w:w="6498"/>
      </w:tblGrid>
      <w:tr w:rsidR="009835C7" w:rsidRPr="009835C7" w14:paraId="051233A6" w14:textId="77777777" w:rsidTr="009835C7">
        <w:tc>
          <w:tcPr>
            <w:tcW w:w="0" w:type="auto"/>
          </w:tcPr>
          <w:p w14:paraId="5E297F26" w14:textId="265429C5" w:rsidR="009835C7" w:rsidRPr="009835C7" w:rsidRDefault="009835C7" w:rsidP="009835C7">
            <w:pPr>
              <w:pStyle w:val="BodyText"/>
            </w:pPr>
            <w:r>
              <w:lastRenderedPageBreak/>
              <w:t>Version</w:t>
            </w:r>
          </w:p>
        </w:tc>
        <w:tc>
          <w:tcPr>
            <w:tcW w:w="0" w:type="auto"/>
          </w:tcPr>
          <w:p w14:paraId="31EA44D2" w14:textId="663844FB" w:rsidR="009835C7" w:rsidRPr="009835C7" w:rsidRDefault="009835C7" w:rsidP="009835C7">
            <w:pPr>
              <w:pStyle w:val="BodyText"/>
            </w:pPr>
            <w:r>
              <w:t>Date</w:t>
            </w:r>
          </w:p>
        </w:tc>
        <w:tc>
          <w:tcPr>
            <w:tcW w:w="0" w:type="auto"/>
          </w:tcPr>
          <w:p w14:paraId="78FFB6BC" w14:textId="17BB3990" w:rsidR="009835C7" w:rsidRPr="009835C7" w:rsidRDefault="009835C7" w:rsidP="009835C7">
            <w:pPr>
              <w:pStyle w:val="BodyText"/>
            </w:pPr>
            <w:r>
              <w:t>Changes</w:t>
            </w:r>
          </w:p>
        </w:tc>
      </w:tr>
      <w:tr w:rsidR="00CE42AE" w:rsidRPr="009835C7" w14:paraId="41ED7E78" w14:textId="77777777" w:rsidTr="009835C7">
        <w:tc>
          <w:tcPr>
            <w:tcW w:w="0" w:type="auto"/>
          </w:tcPr>
          <w:p w14:paraId="6C2E3873" w14:textId="031D1A49" w:rsidR="00CE42AE" w:rsidRDefault="00CE42AE" w:rsidP="009835C7">
            <w:pPr>
              <w:pStyle w:val="BodyText"/>
            </w:pPr>
            <w:r>
              <w:t>1.01</w:t>
            </w:r>
          </w:p>
        </w:tc>
        <w:tc>
          <w:tcPr>
            <w:tcW w:w="0" w:type="auto"/>
          </w:tcPr>
          <w:p w14:paraId="443889F0" w14:textId="0E8619F8" w:rsidR="00CE42AE" w:rsidRDefault="00CE42AE" w:rsidP="009835C7">
            <w:pPr>
              <w:pStyle w:val="BodyText"/>
            </w:pPr>
            <w:r>
              <w:t>open</w:t>
            </w:r>
          </w:p>
        </w:tc>
        <w:tc>
          <w:tcPr>
            <w:tcW w:w="0" w:type="auto"/>
          </w:tcPr>
          <w:p w14:paraId="4810A743" w14:textId="18736C9E" w:rsidR="00CE42AE" w:rsidRDefault="00CE42AE" w:rsidP="00CE42AE">
            <w:pPr>
              <w:pStyle w:val="BodyText"/>
            </w:pPr>
            <w:r>
              <w:t>Warning about the boundaries for Char distribution</w:t>
            </w:r>
          </w:p>
        </w:tc>
      </w:tr>
      <w:tr w:rsidR="00534DD3" w:rsidRPr="009835C7" w14:paraId="58E16633" w14:textId="77777777" w:rsidTr="009835C7">
        <w:tc>
          <w:tcPr>
            <w:tcW w:w="0" w:type="auto"/>
          </w:tcPr>
          <w:p w14:paraId="734AE7D7" w14:textId="5A1AA64A" w:rsidR="00534DD3" w:rsidRDefault="00534DD3" w:rsidP="009835C7">
            <w:pPr>
              <w:pStyle w:val="BodyText"/>
            </w:pPr>
            <w:r>
              <w:t>1.00</w:t>
            </w:r>
          </w:p>
        </w:tc>
        <w:tc>
          <w:tcPr>
            <w:tcW w:w="0" w:type="auto"/>
          </w:tcPr>
          <w:p w14:paraId="1BAD14A0" w14:textId="499B46D9" w:rsidR="00534DD3" w:rsidRDefault="00534DD3" w:rsidP="009835C7">
            <w:pPr>
              <w:pStyle w:val="BodyText"/>
            </w:pPr>
            <w:r>
              <w:t>2012/01/12</w:t>
            </w:r>
          </w:p>
        </w:tc>
        <w:tc>
          <w:tcPr>
            <w:tcW w:w="0" w:type="auto"/>
          </w:tcPr>
          <w:p w14:paraId="59FCF8CB" w14:textId="65C89EB6" w:rsidR="00534DD3" w:rsidRDefault="00534DD3" w:rsidP="009C656B">
            <w:pPr>
              <w:pStyle w:val="BodyText"/>
            </w:pPr>
            <w:r>
              <w:t>added instructions for edgrn and static-ed</w:t>
            </w:r>
          </w:p>
        </w:tc>
      </w:tr>
      <w:tr w:rsidR="00AC314C" w:rsidRPr="009835C7" w14:paraId="16045B3C" w14:textId="77777777" w:rsidTr="009835C7">
        <w:tc>
          <w:tcPr>
            <w:tcW w:w="0" w:type="auto"/>
          </w:tcPr>
          <w:p w14:paraId="2009976C" w14:textId="77777777" w:rsidR="00AC314C" w:rsidRDefault="00AC314C" w:rsidP="009835C7">
            <w:pPr>
              <w:pStyle w:val="BodyText"/>
            </w:pPr>
          </w:p>
        </w:tc>
        <w:tc>
          <w:tcPr>
            <w:tcW w:w="0" w:type="auto"/>
          </w:tcPr>
          <w:p w14:paraId="2B02CC79" w14:textId="77777777" w:rsidR="00AC314C" w:rsidRDefault="00AC314C" w:rsidP="009835C7">
            <w:pPr>
              <w:pStyle w:val="BodyText"/>
            </w:pPr>
          </w:p>
        </w:tc>
        <w:tc>
          <w:tcPr>
            <w:tcW w:w="0" w:type="auto"/>
          </w:tcPr>
          <w:p w14:paraId="256B0750" w14:textId="08987A10" w:rsidR="00AC314C" w:rsidRDefault="00AC314C" w:rsidP="009C656B">
            <w:pPr>
              <w:pStyle w:val="BodyText"/>
            </w:pPr>
            <w:r>
              <w:t>minor corrections</w:t>
            </w:r>
          </w:p>
        </w:tc>
      </w:tr>
      <w:tr w:rsidR="009C656B" w:rsidRPr="009835C7" w14:paraId="25E5577A" w14:textId="77777777" w:rsidTr="009835C7">
        <w:tc>
          <w:tcPr>
            <w:tcW w:w="0" w:type="auto"/>
          </w:tcPr>
          <w:p w14:paraId="6A53371E" w14:textId="6A59AA20" w:rsidR="009C656B" w:rsidRDefault="009C656B" w:rsidP="009835C7">
            <w:pPr>
              <w:pStyle w:val="BodyText"/>
            </w:pPr>
            <w:r>
              <w:t>.99</w:t>
            </w:r>
          </w:p>
        </w:tc>
        <w:tc>
          <w:tcPr>
            <w:tcW w:w="0" w:type="auto"/>
          </w:tcPr>
          <w:p w14:paraId="1576789B" w14:textId="0CE0806B" w:rsidR="009C656B" w:rsidRDefault="009C656B" w:rsidP="009835C7">
            <w:pPr>
              <w:pStyle w:val="BodyText"/>
            </w:pPr>
            <w:r>
              <w:t>2012/01/11</w:t>
            </w:r>
          </w:p>
        </w:tc>
        <w:tc>
          <w:tcPr>
            <w:tcW w:w="0" w:type="auto"/>
          </w:tcPr>
          <w:p w14:paraId="7CFD8BB3" w14:textId="0F048FC4" w:rsidR="009C656B" w:rsidRPr="009835C7" w:rsidRDefault="009C656B" w:rsidP="009C656B">
            <w:pPr>
              <w:pStyle w:val="BodyText"/>
            </w:pPr>
            <w:r>
              <w:t>added to discussion on G-R and Max magnitude</w:t>
            </w:r>
          </w:p>
        </w:tc>
      </w:tr>
      <w:tr w:rsidR="009C656B" w:rsidRPr="009835C7" w14:paraId="5F0AA350" w14:textId="77777777" w:rsidTr="009835C7">
        <w:tc>
          <w:tcPr>
            <w:tcW w:w="0" w:type="auto"/>
          </w:tcPr>
          <w:p w14:paraId="2C98BF0F" w14:textId="77777777" w:rsidR="009C656B" w:rsidRDefault="009C656B" w:rsidP="009835C7">
            <w:pPr>
              <w:pStyle w:val="BodyText"/>
            </w:pPr>
          </w:p>
        </w:tc>
        <w:tc>
          <w:tcPr>
            <w:tcW w:w="0" w:type="auto"/>
          </w:tcPr>
          <w:p w14:paraId="7AE6795D" w14:textId="77777777" w:rsidR="009C656B" w:rsidRDefault="009C656B" w:rsidP="009835C7">
            <w:pPr>
              <w:pStyle w:val="BodyText"/>
            </w:pPr>
          </w:p>
        </w:tc>
        <w:tc>
          <w:tcPr>
            <w:tcW w:w="0" w:type="auto"/>
          </w:tcPr>
          <w:p w14:paraId="76CAD998" w14:textId="6BE7BCD5" w:rsidR="009C656B" w:rsidRDefault="009C656B" w:rsidP="00A40F53">
            <w:pPr>
              <w:pStyle w:val="BodyText"/>
            </w:pPr>
            <w:r>
              <w:t xml:space="preserve">added some </w:t>
            </w:r>
            <w:r w:rsidR="00A40F53">
              <w:t>notes</w:t>
            </w:r>
            <w:r>
              <w:t xml:space="preserve"> on using cnltsunami_pas </w:t>
            </w:r>
          </w:p>
        </w:tc>
      </w:tr>
      <w:tr w:rsidR="009835C7" w:rsidRPr="009835C7" w14:paraId="795DF367" w14:textId="77777777" w:rsidTr="009835C7">
        <w:tc>
          <w:tcPr>
            <w:tcW w:w="0" w:type="auto"/>
          </w:tcPr>
          <w:p w14:paraId="3C6777B8" w14:textId="44388A0E" w:rsidR="009835C7" w:rsidRPr="009835C7" w:rsidRDefault="009835C7" w:rsidP="009835C7">
            <w:pPr>
              <w:pStyle w:val="BodyText"/>
            </w:pPr>
            <w:r>
              <w:t>.98</w:t>
            </w:r>
          </w:p>
        </w:tc>
        <w:tc>
          <w:tcPr>
            <w:tcW w:w="0" w:type="auto"/>
          </w:tcPr>
          <w:p w14:paraId="76AD56D5" w14:textId="709EC64C" w:rsidR="009835C7" w:rsidRPr="009835C7" w:rsidRDefault="009835C7" w:rsidP="009C656B">
            <w:pPr>
              <w:pStyle w:val="BodyText"/>
            </w:pPr>
            <w:r>
              <w:t>201</w:t>
            </w:r>
            <w:r w:rsidR="009C656B">
              <w:t>1</w:t>
            </w:r>
            <w:r>
              <w:t>/</w:t>
            </w:r>
            <w:r w:rsidR="009C656B">
              <w:t>12</w:t>
            </w:r>
            <w:r>
              <w:t>/</w:t>
            </w:r>
            <w:r w:rsidR="009C656B">
              <w:t>22</w:t>
            </w:r>
          </w:p>
        </w:tc>
        <w:tc>
          <w:tcPr>
            <w:tcW w:w="0" w:type="auto"/>
          </w:tcPr>
          <w:p w14:paraId="233668C4" w14:textId="23FE87D2" w:rsidR="009835C7" w:rsidRPr="009835C7" w:rsidRDefault="009835C7" w:rsidP="009835C7">
            <w:pPr>
              <w:pStyle w:val="BodyText"/>
            </w:pPr>
            <w:r w:rsidRPr="009835C7">
              <w:t>added Appendix B with info on GMT data formats and plot scripts</w:t>
            </w:r>
          </w:p>
        </w:tc>
      </w:tr>
      <w:tr w:rsidR="009835C7" w:rsidRPr="009835C7" w14:paraId="1F8E356A" w14:textId="77777777" w:rsidTr="009835C7">
        <w:tc>
          <w:tcPr>
            <w:tcW w:w="0" w:type="auto"/>
          </w:tcPr>
          <w:p w14:paraId="10C7E3D4" w14:textId="77777777" w:rsidR="009835C7" w:rsidRPr="009835C7" w:rsidRDefault="009835C7" w:rsidP="009835C7">
            <w:pPr>
              <w:pStyle w:val="BodyText"/>
            </w:pPr>
          </w:p>
        </w:tc>
        <w:tc>
          <w:tcPr>
            <w:tcW w:w="0" w:type="auto"/>
          </w:tcPr>
          <w:p w14:paraId="73384A1E" w14:textId="77777777" w:rsidR="009835C7" w:rsidRPr="009835C7" w:rsidRDefault="009835C7" w:rsidP="009835C7">
            <w:pPr>
              <w:pStyle w:val="BodyText"/>
            </w:pPr>
          </w:p>
        </w:tc>
        <w:tc>
          <w:tcPr>
            <w:tcW w:w="0" w:type="auto"/>
          </w:tcPr>
          <w:p w14:paraId="244FAC35" w14:textId="72E91785" w:rsidR="009835C7" w:rsidRPr="009835C7" w:rsidRDefault="009835C7" w:rsidP="009835C7">
            <w:pPr>
              <w:pStyle w:val="BodyText"/>
            </w:pPr>
            <w:r w:rsidRPr="009835C7">
              <w:t>added input example for cnltsunami</w:t>
            </w:r>
          </w:p>
        </w:tc>
      </w:tr>
      <w:tr w:rsidR="00AC314C" w:rsidRPr="009835C7" w14:paraId="4A738B9D" w14:textId="77777777" w:rsidTr="009835C7">
        <w:tc>
          <w:tcPr>
            <w:tcW w:w="0" w:type="auto"/>
          </w:tcPr>
          <w:p w14:paraId="2EABC60A" w14:textId="77777777" w:rsidR="00AC314C" w:rsidRPr="009835C7" w:rsidRDefault="00AC314C" w:rsidP="009835C7">
            <w:pPr>
              <w:pStyle w:val="BodyText"/>
            </w:pPr>
          </w:p>
        </w:tc>
        <w:tc>
          <w:tcPr>
            <w:tcW w:w="0" w:type="auto"/>
          </w:tcPr>
          <w:p w14:paraId="0ED92981" w14:textId="77777777" w:rsidR="00AC314C" w:rsidRPr="009835C7" w:rsidRDefault="00AC314C" w:rsidP="009835C7">
            <w:pPr>
              <w:pStyle w:val="BodyText"/>
            </w:pPr>
          </w:p>
        </w:tc>
        <w:tc>
          <w:tcPr>
            <w:tcW w:w="0" w:type="auto"/>
          </w:tcPr>
          <w:p w14:paraId="3C19F25C" w14:textId="557C1D23" w:rsidR="00AC314C" w:rsidRPr="009835C7" w:rsidRDefault="00AC314C" w:rsidP="009835C7">
            <w:pPr>
              <w:pStyle w:val="BodyText"/>
            </w:pPr>
            <w:r>
              <w:t>additional text throug</w:t>
            </w:r>
            <w:r w:rsidR="00E17CDC">
              <w:t>h</w:t>
            </w:r>
            <w:r>
              <w:t>out</w:t>
            </w:r>
          </w:p>
        </w:tc>
      </w:tr>
      <w:tr w:rsidR="009835C7" w:rsidRPr="009835C7" w14:paraId="34D07636" w14:textId="77777777" w:rsidTr="009835C7">
        <w:tc>
          <w:tcPr>
            <w:tcW w:w="0" w:type="auto"/>
          </w:tcPr>
          <w:p w14:paraId="176444D8" w14:textId="48150E55" w:rsidR="009835C7" w:rsidRPr="009835C7" w:rsidRDefault="009835C7" w:rsidP="009835C7">
            <w:pPr>
              <w:pStyle w:val="BodyText"/>
            </w:pPr>
            <w:r>
              <w:t>.97</w:t>
            </w:r>
          </w:p>
        </w:tc>
        <w:tc>
          <w:tcPr>
            <w:tcW w:w="0" w:type="auto"/>
          </w:tcPr>
          <w:p w14:paraId="68964C53" w14:textId="6AD3A526" w:rsidR="009835C7" w:rsidRPr="009835C7" w:rsidRDefault="009835C7" w:rsidP="009835C7">
            <w:pPr>
              <w:pStyle w:val="BodyText"/>
            </w:pPr>
            <w:r>
              <w:t>2011/11/27</w:t>
            </w:r>
          </w:p>
        </w:tc>
        <w:tc>
          <w:tcPr>
            <w:tcW w:w="0" w:type="auto"/>
          </w:tcPr>
          <w:p w14:paraId="49ED6F37" w14:textId="3110CB26" w:rsidR="009835C7" w:rsidRPr="009835C7" w:rsidRDefault="009835C7" w:rsidP="009835C7">
            <w:pPr>
              <w:pStyle w:val="BodyText"/>
            </w:pPr>
            <w:r w:rsidRPr="009835C7">
              <w:t>added page numbers</w:t>
            </w:r>
          </w:p>
        </w:tc>
      </w:tr>
      <w:tr w:rsidR="009835C7" w:rsidRPr="009835C7" w14:paraId="748A2159" w14:textId="77777777" w:rsidTr="009835C7">
        <w:tc>
          <w:tcPr>
            <w:tcW w:w="0" w:type="auto"/>
          </w:tcPr>
          <w:p w14:paraId="4B59E2B5" w14:textId="77777777" w:rsidR="009835C7" w:rsidRPr="009835C7" w:rsidRDefault="009835C7" w:rsidP="009835C7">
            <w:pPr>
              <w:pStyle w:val="BodyText"/>
            </w:pPr>
          </w:p>
        </w:tc>
        <w:tc>
          <w:tcPr>
            <w:tcW w:w="0" w:type="auto"/>
          </w:tcPr>
          <w:p w14:paraId="7DD7419D" w14:textId="77777777" w:rsidR="009835C7" w:rsidRPr="009835C7" w:rsidRDefault="009835C7" w:rsidP="009835C7">
            <w:pPr>
              <w:pStyle w:val="BodyText"/>
            </w:pPr>
          </w:p>
        </w:tc>
        <w:tc>
          <w:tcPr>
            <w:tcW w:w="0" w:type="auto"/>
          </w:tcPr>
          <w:p w14:paraId="3C53C3C5" w14:textId="6C4E2C12" w:rsidR="009835C7" w:rsidRPr="009835C7" w:rsidRDefault="009835C7" w:rsidP="009835C7">
            <w:pPr>
              <w:pStyle w:val="BodyText"/>
            </w:pPr>
            <w:r w:rsidRPr="009835C7">
              <w:t>added to performance based engineering (page 5)</w:t>
            </w:r>
          </w:p>
        </w:tc>
      </w:tr>
      <w:tr w:rsidR="009835C7" w:rsidRPr="009835C7" w14:paraId="74D1D153" w14:textId="77777777" w:rsidTr="009835C7">
        <w:tc>
          <w:tcPr>
            <w:tcW w:w="0" w:type="auto"/>
          </w:tcPr>
          <w:p w14:paraId="09B28F6A" w14:textId="77777777" w:rsidR="009835C7" w:rsidRPr="009835C7" w:rsidRDefault="009835C7" w:rsidP="009835C7">
            <w:pPr>
              <w:pStyle w:val="BodyText"/>
            </w:pPr>
          </w:p>
        </w:tc>
        <w:tc>
          <w:tcPr>
            <w:tcW w:w="0" w:type="auto"/>
          </w:tcPr>
          <w:p w14:paraId="190E24CF" w14:textId="77777777" w:rsidR="009835C7" w:rsidRPr="009835C7" w:rsidRDefault="009835C7" w:rsidP="009835C7">
            <w:pPr>
              <w:pStyle w:val="BodyText"/>
            </w:pPr>
          </w:p>
        </w:tc>
        <w:tc>
          <w:tcPr>
            <w:tcW w:w="0" w:type="auto"/>
          </w:tcPr>
          <w:p w14:paraId="722E49CA" w14:textId="0DFDA262" w:rsidR="009835C7" w:rsidRPr="009835C7" w:rsidRDefault="009835C7" w:rsidP="009835C7">
            <w:pPr>
              <w:pStyle w:val="BodyText"/>
            </w:pPr>
            <w:r w:rsidRPr="009835C7">
              <w:t>added figure number and caption to first figure (flow chart), and renumbered other figures</w:t>
            </w:r>
          </w:p>
        </w:tc>
      </w:tr>
      <w:tr w:rsidR="009835C7" w:rsidRPr="009835C7" w14:paraId="49CB74C1" w14:textId="77777777" w:rsidTr="009835C7">
        <w:tc>
          <w:tcPr>
            <w:tcW w:w="0" w:type="auto"/>
          </w:tcPr>
          <w:p w14:paraId="53C5C53C" w14:textId="77777777" w:rsidR="009835C7" w:rsidRPr="009835C7" w:rsidRDefault="009835C7" w:rsidP="009835C7">
            <w:pPr>
              <w:pStyle w:val="BodyText"/>
            </w:pPr>
          </w:p>
        </w:tc>
        <w:tc>
          <w:tcPr>
            <w:tcW w:w="0" w:type="auto"/>
          </w:tcPr>
          <w:p w14:paraId="72FAD881" w14:textId="77777777" w:rsidR="009835C7" w:rsidRPr="009835C7" w:rsidRDefault="009835C7" w:rsidP="009835C7">
            <w:pPr>
              <w:pStyle w:val="BodyText"/>
            </w:pPr>
          </w:p>
        </w:tc>
        <w:tc>
          <w:tcPr>
            <w:tcW w:w="0" w:type="auto"/>
          </w:tcPr>
          <w:p w14:paraId="3058629A" w14:textId="564B362F" w:rsidR="009835C7" w:rsidRPr="009835C7" w:rsidRDefault="009835C7" w:rsidP="009835C7">
            <w:pPr>
              <w:pStyle w:val="BodyText"/>
            </w:pPr>
            <w:r w:rsidRPr="009835C7">
              <w:t>added references</w:t>
            </w:r>
          </w:p>
        </w:tc>
      </w:tr>
      <w:tr w:rsidR="009835C7" w:rsidRPr="009835C7" w14:paraId="5BFB7E76" w14:textId="77777777" w:rsidTr="009835C7">
        <w:tc>
          <w:tcPr>
            <w:tcW w:w="0" w:type="auto"/>
          </w:tcPr>
          <w:p w14:paraId="77715BF3" w14:textId="77777777" w:rsidR="009835C7" w:rsidRPr="009835C7" w:rsidRDefault="009835C7" w:rsidP="009835C7">
            <w:pPr>
              <w:pStyle w:val="BodyText"/>
            </w:pPr>
          </w:p>
        </w:tc>
        <w:tc>
          <w:tcPr>
            <w:tcW w:w="0" w:type="auto"/>
          </w:tcPr>
          <w:p w14:paraId="6153C84E" w14:textId="77777777" w:rsidR="009835C7" w:rsidRPr="009835C7" w:rsidRDefault="009835C7" w:rsidP="009835C7">
            <w:pPr>
              <w:pStyle w:val="BodyText"/>
            </w:pPr>
          </w:p>
        </w:tc>
        <w:tc>
          <w:tcPr>
            <w:tcW w:w="0" w:type="auto"/>
          </w:tcPr>
          <w:p w14:paraId="1D4ADC8B" w14:textId="1E6A85D6" w:rsidR="009835C7" w:rsidRPr="009835C7" w:rsidRDefault="009835C7" w:rsidP="009835C7">
            <w:pPr>
              <w:pStyle w:val="BodyText"/>
            </w:pPr>
            <w:r w:rsidRPr="009835C7">
              <w:t>added output example figures (Figs 5,6,7)</w:t>
            </w:r>
          </w:p>
        </w:tc>
      </w:tr>
    </w:tbl>
    <w:p w14:paraId="22002B94" w14:textId="77777777" w:rsidR="00154F86" w:rsidRDefault="00154F86"/>
    <w:p w14:paraId="2F6C9028" w14:textId="77777777" w:rsidR="00924780" w:rsidRDefault="00924780"/>
    <w:p w14:paraId="1DBA5C23" w14:textId="116D5B6C" w:rsidR="0046123F" w:rsidRDefault="0046123F">
      <w:r>
        <w:br w:type="page"/>
      </w:r>
    </w:p>
    <w:p w14:paraId="2B58F442" w14:textId="48ECA5C4" w:rsidR="0046123F" w:rsidRDefault="0046123F" w:rsidP="00A426C6">
      <w:pPr>
        <w:pStyle w:val="Section"/>
      </w:pPr>
      <w:bookmarkStart w:id="0" w:name="_Toc188035449"/>
      <w:r>
        <w:lastRenderedPageBreak/>
        <w:t>Table of Contents</w:t>
      </w:r>
      <w:bookmarkEnd w:id="0"/>
    </w:p>
    <w:p w14:paraId="1439BB44" w14:textId="77777777" w:rsidR="00E17CDC" w:rsidRDefault="0046123F">
      <w:pPr>
        <w:pStyle w:val="TOC1"/>
        <w:tabs>
          <w:tab w:val="right" w:leader="dot" w:pos="8630"/>
        </w:tabs>
        <w:rPr>
          <w:noProof/>
        </w:rPr>
      </w:pPr>
      <w:r>
        <w:fldChar w:fldCharType="begin"/>
      </w:r>
      <w:r>
        <w:instrText xml:space="preserve"> TOC \o "1-3" </w:instrText>
      </w:r>
      <w:r>
        <w:fldChar w:fldCharType="separate"/>
      </w:r>
      <w:r w:rsidR="00E17CDC">
        <w:rPr>
          <w:noProof/>
        </w:rPr>
        <w:t>Table of Contents</w:t>
      </w:r>
      <w:r w:rsidR="00E17CDC">
        <w:rPr>
          <w:noProof/>
        </w:rPr>
        <w:tab/>
      </w:r>
      <w:r w:rsidR="00E17CDC">
        <w:rPr>
          <w:noProof/>
        </w:rPr>
        <w:fldChar w:fldCharType="begin"/>
      </w:r>
      <w:r w:rsidR="00E17CDC">
        <w:rPr>
          <w:noProof/>
        </w:rPr>
        <w:instrText xml:space="preserve"> PAGEREF _Toc188035449 \h </w:instrText>
      </w:r>
      <w:r w:rsidR="00E17CDC">
        <w:rPr>
          <w:noProof/>
        </w:rPr>
      </w:r>
      <w:r w:rsidR="00E17CDC">
        <w:rPr>
          <w:noProof/>
        </w:rPr>
        <w:fldChar w:fldCharType="separate"/>
      </w:r>
      <w:r w:rsidR="00E17CDC">
        <w:rPr>
          <w:noProof/>
        </w:rPr>
        <w:t>3</w:t>
      </w:r>
      <w:r w:rsidR="00E17CDC">
        <w:rPr>
          <w:noProof/>
        </w:rPr>
        <w:fldChar w:fldCharType="end"/>
      </w:r>
    </w:p>
    <w:p w14:paraId="05D1E311" w14:textId="77777777" w:rsidR="00E17CDC" w:rsidRDefault="00E17CDC">
      <w:pPr>
        <w:pStyle w:val="TOC1"/>
        <w:tabs>
          <w:tab w:val="left" w:pos="373"/>
          <w:tab w:val="right" w:leader="dot" w:pos="8630"/>
        </w:tabs>
        <w:rPr>
          <w:noProof/>
        </w:rPr>
      </w:pPr>
      <w:r>
        <w:rPr>
          <w:noProof/>
        </w:rPr>
        <w:t>1</w:t>
      </w:r>
      <w:r>
        <w:rPr>
          <w:noProof/>
        </w:rPr>
        <w:tab/>
        <w:t>Introduction</w:t>
      </w:r>
      <w:r>
        <w:rPr>
          <w:noProof/>
        </w:rPr>
        <w:tab/>
      </w:r>
      <w:r>
        <w:rPr>
          <w:noProof/>
        </w:rPr>
        <w:fldChar w:fldCharType="begin"/>
      </w:r>
      <w:r>
        <w:rPr>
          <w:noProof/>
        </w:rPr>
        <w:instrText xml:space="preserve"> PAGEREF _Toc188035450 \h </w:instrText>
      </w:r>
      <w:r>
        <w:rPr>
          <w:noProof/>
        </w:rPr>
      </w:r>
      <w:r>
        <w:rPr>
          <w:noProof/>
        </w:rPr>
        <w:fldChar w:fldCharType="separate"/>
      </w:r>
      <w:r>
        <w:rPr>
          <w:noProof/>
        </w:rPr>
        <w:t>5</w:t>
      </w:r>
      <w:r>
        <w:rPr>
          <w:noProof/>
        </w:rPr>
        <w:fldChar w:fldCharType="end"/>
      </w:r>
    </w:p>
    <w:p w14:paraId="6000C1F7" w14:textId="77777777" w:rsidR="00E17CDC" w:rsidRDefault="00E17CDC">
      <w:pPr>
        <w:pStyle w:val="TOC1"/>
        <w:tabs>
          <w:tab w:val="left" w:pos="373"/>
          <w:tab w:val="right" w:leader="dot" w:pos="8630"/>
        </w:tabs>
        <w:rPr>
          <w:noProof/>
        </w:rPr>
      </w:pPr>
      <w:r>
        <w:rPr>
          <w:noProof/>
        </w:rPr>
        <w:t>2</w:t>
      </w:r>
      <w:r>
        <w:rPr>
          <w:noProof/>
        </w:rPr>
        <w:tab/>
        <w:t>Probabilistic Tsunami Hazard Analysis</w:t>
      </w:r>
      <w:r>
        <w:rPr>
          <w:noProof/>
        </w:rPr>
        <w:tab/>
      </w:r>
      <w:r>
        <w:rPr>
          <w:noProof/>
        </w:rPr>
        <w:fldChar w:fldCharType="begin"/>
      </w:r>
      <w:r>
        <w:rPr>
          <w:noProof/>
        </w:rPr>
        <w:instrText xml:space="preserve"> PAGEREF _Toc188035451 \h </w:instrText>
      </w:r>
      <w:r>
        <w:rPr>
          <w:noProof/>
        </w:rPr>
      </w:r>
      <w:r>
        <w:rPr>
          <w:noProof/>
        </w:rPr>
        <w:fldChar w:fldCharType="separate"/>
      </w:r>
      <w:r>
        <w:rPr>
          <w:noProof/>
        </w:rPr>
        <w:t>5</w:t>
      </w:r>
      <w:r>
        <w:rPr>
          <w:noProof/>
        </w:rPr>
        <w:fldChar w:fldCharType="end"/>
      </w:r>
    </w:p>
    <w:p w14:paraId="181E02D0" w14:textId="77777777" w:rsidR="00E17CDC" w:rsidRDefault="00E17CDC">
      <w:pPr>
        <w:pStyle w:val="TOC2"/>
        <w:tabs>
          <w:tab w:val="left" w:pos="795"/>
          <w:tab w:val="right" w:leader="dot" w:pos="8630"/>
        </w:tabs>
        <w:rPr>
          <w:noProof/>
        </w:rPr>
      </w:pPr>
      <w:r>
        <w:rPr>
          <w:noProof/>
        </w:rPr>
        <w:t>2.1</w:t>
      </w:r>
      <w:r>
        <w:rPr>
          <w:noProof/>
        </w:rPr>
        <w:tab/>
        <w:t>Background</w:t>
      </w:r>
      <w:r>
        <w:rPr>
          <w:noProof/>
        </w:rPr>
        <w:tab/>
      </w:r>
      <w:r>
        <w:rPr>
          <w:noProof/>
        </w:rPr>
        <w:fldChar w:fldCharType="begin"/>
      </w:r>
      <w:r>
        <w:rPr>
          <w:noProof/>
        </w:rPr>
        <w:instrText xml:space="preserve"> PAGEREF _Toc188035452 \h </w:instrText>
      </w:r>
      <w:r>
        <w:rPr>
          <w:noProof/>
        </w:rPr>
      </w:r>
      <w:r>
        <w:rPr>
          <w:noProof/>
        </w:rPr>
        <w:fldChar w:fldCharType="separate"/>
      </w:r>
      <w:r>
        <w:rPr>
          <w:noProof/>
        </w:rPr>
        <w:t>5</w:t>
      </w:r>
      <w:r>
        <w:rPr>
          <w:noProof/>
        </w:rPr>
        <w:fldChar w:fldCharType="end"/>
      </w:r>
    </w:p>
    <w:p w14:paraId="525EB67C" w14:textId="77777777" w:rsidR="00E17CDC" w:rsidRDefault="00E17CDC">
      <w:pPr>
        <w:pStyle w:val="TOC2"/>
        <w:tabs>
          <w:tab w:val="left" w:pos="795"/>
          <w:tab w:val="right" w:leader="dot" w:pos="8630"/>
        </w:tabs>
        <w:rPr>
          <w:noProof/>
        </w:rPr>
      </w:pPr>
      <w:r>
        <w:rPr>
          <w:noProof/>
        </w:rPr>
        <w:t>2.2</w:t>
      </w:r>
      <w:r>
        <w:rPr>
          <w:noProof/>
        </w:rPr>
        <w:tab/>
        <w:t>Overview of the URS approach</w:t>
      </w:r>
      <w:r>
        <w:rPr>
          <w:noProof/>
        </w:rPr>
        <w:tab/>
      </w:r>
      <w:r>
        <w:rPr>
          <w:noProof/>
        </w:rPr>
        <w:fldChar w:fldCharType="begin"/>
      </w:r>
      <w:r>
        <w:rPr>
          <w:noProof/>
        </w:rPr>
        <w:instrText xml:space="preserve"> PAGEREF _Toc188035453 \h </w:instrText>
      </w:r>
      <w:r>
        <w:rPr>
          <w:noProof/>
        </w:rPr>
      </w:r>
      <w:r>
        <w:rPr>
          <w:noProof/>
        </w:rPr>
        <w:fldChar w:fldCharType="separate"/>
      </w:r>
      <w:r>
        <w:rPr>
          <w:noProof/>
        </w:rPr>
        <w:t>7</w:t>
      </w:r>
      <w:r>
        <w:rPr>
          <w:noProof/>
        </w:rPr>
        <w:fldChar w:fldCharType="end"/>
      </w:r>
    </w:p>
    <w:p w14:paraId="168B937C" w14:textId="77777777" w:rsidR="00E17CDC" w:rsidRDefault="00E17CDC">
      <w:pPr>
        <w:pStyle w:val="TOC1"/>
        <w:tabs>
          <w:tab w:val="left" w:pos="373"/>
          <w:tab w:val="right" w:leader="dot" w:pos="8630"/>
        </w:tabs>
        <w:rPr>
          <w:noProof/>
        </w:rPr>
      </w:pPr>
      <w:r>
        <w:rPr>
          <w:noProof/>
        </w:rPr>
        <w:t>3</w:t>
      </w:r>
      <w:r>
        <w:rPr>
          <w:noProof/>
        </w:rPr>
        <w:tab/>
        <w:t>Detailed implementation</w:t>
      </w:r>
      <w:r>
        <w:rPr>
          <w:noProof/>
        </w:rPr>
        <w:tab/>
      </w:r>
      <w:r>
        <w:rPr>
          <w:noProof/>
        </w:rPr>
        <w:fldChar w:fldCharType="begin"/>
      </w:r>
      <w:r>
        <w:rPr>
          <w:noProof/>
        </w:rPr>
        <w:instrText xml:space="preserve"> PAGEREF _Toc188035454 \h </w:instrText>
      </w:r>
      <w:r>
        <w:rPr>
          <w:noProof/>
        </w:rPr>
      </w:r>
      <w:r>
        <w:rPr>
          <w:noProof/>
        </w:rPr>
        <w:fldChar w:fldCharType="separate"/>
      </w:r>
      <w:r>
        <w:rPr>
          <w:noProof/>
        </w:rPr>
        <w:t>8</w:t>
      </w:r>
      <w:r>
        <w:rPr>
          <w:noProof/>
        </w:rPr>
        <w:fldChar w:fldCharType="end"/>
      </w:r>
    </w:p>
    <w:p w14:paraId="03A5A6C3" w14:textId="77777777" w:rsidR="00E17CDC" w:rsidRDefault="00E17CDC">
      <w:pPr>
        <w:pStyle w:val="TOC2"/>
        <w:tabs>
          <w:tab w:val="left" w:pos="795"/>
          <w:tab w:val="right" w:leader="dot" w:pos="8630"/>
        </w:tabs>
        <w:rPr>
          <w:noProof/>
        </w:rPr>
      </w:pPr>
      <w:r>
        <w:rPr>
          <w:noProof/>
        </w:rPr>
        <w:t>3.1</w:t>
      </w:r>
      <w:r>
        <w:rPr>
          <w:noProof/>
        </w:rPr>
        <w:tab/>
        <w:t>Tsunami modeling</w:t>
      </w:r>
      <w:r>
        <w:rPr>
          <w:noProof/>
        </w:rPr>
        <w:tab/>
      </w:r>
      <w:r>
        <w:rPr>
          <w:noProof/>
        </w:rPr>
        <w:fldChar w:fldCharType="begin"/>
      </w:r>
      <w:r>
        <w:rPr>
          <w:noProof/>
        </w:rPr>
        <w:instrText xml:space="preserve"> PAGEREF _Toc188035455 \h </w:instrText>
      </w:r>
      <w:r>
        <w:rPr>
          <w:noProof/>
        </w:rPr>
      </w:r>
      <w:r>
        <w:rPr>
          <w:noProof/>
        </w:rPr>
        <w:fldChar w:fldCharType="separate"/>
      </w:r>
      <w:r>
        <w:rPr>
          <w:noProof/>
        </w:rPr>
        <w:t>8</w:t>
      </w:r>
      <w:r>
        <w:rPr>
          <w:noProof/>
        </w:rPr>
        <w:fldChar w:fldCharType="end"/>
      </w:r>
    </w:p>
    <w:p w14:paraId="04FB287D" w14:textId="77777777" w:rsidR="00E17CDC" w:rsidRDefault="00E17CDC">
      <w:pPr>
        <w:pStyle w:val="TOC3"/>
        <w:tabs>
          <w:tab w:val="left" w:pos="1217"/>
          <w:tab w:val="right" w:leader="dot" w:pos="8630"/>
        </w:tabs>
        <w:rPr>
          <w:noProof/>
        </w:rPr>
      </w:pPr>
      <w:r>
        <w:rPr>
          <w:noProof/>
        </w:rPr>
        <w:t>3.1.1</w:t>
      </w:r>
      <w:r>
        <w:rPr>
          <w:noProof/>
        </w:rPr>
        <w:tab/>
        <w:t>Source excitation model</w:t>
      </w:r>
      <w:r>
        <w:rPr>
          <w:noProof/>
        </w:rPr>
        <w:tab/>
      </w:r>
      <w:r>
        <w:rPr>
          <w:noProof/>
        </w:rPr>
        <w:fldChar w:fldCharType="begin"/>
      </w:r>
      <w:r>
        <w:rPr>
          <w:noProof/>
        </w:rPr>
        <w:instrText xml:space="preserve"> PAGEREF _Toc188035456 \h </w:instrText>
      </w:r>
      <w:r>
        <w:rPr>
          <w:noProof/>
        </w:rPr>
      </w:r>
      <w:r>
        <w:rPr>
          <w:noProof/>
        </w:rPr>
        <w:fldChar w:fldCharType="separate"/>
      </w:r>
      <w:r>
        <w:rPr>
          <w:noProof/>
        </w:rPr>
        <w:t>9</w:t>
      </w:r>
      <w:r>
        <w:rPr>
          <w:noProof/>
        </w:rPr>
        <w:fldChar w:fldCharType="end"/>
      </w:r>
    </w:p>
    <w:p w14:paraId="324CE5E1" w14:textId="77777777" w:rsidR="00E17CDC" w:rsidRDefault="00E17CDC">
      <w:pPr>
        <w:pStyle w:val="TOC3"/>
        <w:tabs>
          <w:tab w:val="left" w:pos="1217"/>
          <w:tab w:val="right" w:leader="dot" w:pos="8630"/>
        </w:tabs>
        <w:rPr>
          <w:noProof/>
        </w:rPr>
      </w:pPr>
      <w:r>
        <w:rPr>
          <w:noProof/>
        </w:rPr>
        <w:t>3.1.2</w:t>
      </w:r>
      <w:r>
        <w:rPr>
          <w:noProof/>
        </w:rPr>
        <w:tab/>
        <w:t>Tsunami computation</w:t>
      </w:r>
      <w:r>
        <w:rPr>
          <w:noProof/>
        </w:rPr>
        <w:tab/>
      </w:r>
      <w:r>
        <w:rPr>
          <w:noProof/>
        </w:rPr>
        <w:fldChar w:fldCharType="begin"/>
      </w:r>
      <w:r>
        <w:rPr>
          <w:noProof/>
        </w:rPr>
        <w:instrText xml:space="preserve"> PAGEREF _Toc188035457 \h </w:instrText>
      </w:r>
      <w:r>
        <w:rPr>
          <w:noProof/>
        </w:rPr>
      </w:r>
      <w:r>
        <w:rPr>
          <w:noProof/>
        </w:rPr>
        <w:fldChar w:fldCharType="separate"/>
      </w:r>
      <w:r>
        <w:rPr>
          <w:noProof/>
        </w:rPr>
        <w:t>9</w:t>
      </w:r>
      <w:r>
        <w:rPr>
          <w:noProof/>
        </w:rPr>
        <w:fldChar w:fldCharType="end"/>
      </w:r>
    </w:p>
    <w:p w14:paraId="4B1BB17E" w14:textId="77777777" w:rsidR="00E17CDC" w:rsidRDefault="00E17CDC">
      <w:pPr>
        <w:pStyle w:val="TOC2"/>
        <w:tabs>
          <w:tab w:val="left" w:pos="795"/>
          <w:tab w:val="right" w:leader="dot" w:pos="8630"/>
        </w:tabs>
        <w:rPr>
          <w:noProof/>
        </w:rPr>
      </w:pPr>
      <w:r>
        <w:rPr>
          <w:noProof/>
        </w:rPr>
        <w:t>3.2</w:t>
      </w:r>
      <w:r>
        <w:rPr>
          <w:noProof/>
        </w:rPr>
        <w:tab/>
        <w:t>Probabilistic Analysis</w:t>
      </w:r>
      <w:r>
        <w:rPr>
          <w:noProof/>
        </w:rPr>
        <w:tab/>
      </w:r>
      <w:r>
        <w:rPr>
          <w:noProof/>
        </w:rPr>
        <w:fldChar w:fldCharType="begin"/>
      </w:r>
      <w:r>
        <w:rPr>
          <w:noProof/>
        </w:rPr>
        <w:instrText xml:space="preserve"> PAGEREF _Toc188035458 \h </w:instrText>
      </w:r>
      <w:r>
        <w:rPr>
          <w:noProof/>
        </w:rPr>
      </w:r>
      <w:r>
        <w:rPr>
          <w:noProof/>
        </w:rPr>
        <w:fldChar w:fldCharType="separate"/>
      </w:r>
      <w:r>
        <w:rPr>
          <w:noProof/>
        </w:rPr>
        <w:t>14</w:t>
      </w:r>
      <w:r>
        <w:rPr>
          <w:noProof/>
        </w:rPr>
        <w:fldChar w:fldCharType="end"/>
      </w:r>
    </w:p>
    <w:p w14:paraId="007516EE" w14:textId="77777777" w:rsidR="00E17CDC" w:rsidRDefault="00E17CDC">
      <w:pPr>
        <w:pStyle w:val="TOC1"/>
        <w:tabs>
          <w:tab w:val="left" w:pos="373"/>
          <w:tab w:val="right" w:leader="dot" w:pos="8630"/>
        </w:tabs>
        <w:rPr>
          <w:noProof/>
        </w:rPr>
      </w:pPr>
      <w:r>
        <w:rPr>
          <w:noProof/>
        </w:rPr>
        <w:t>4</w:t>
      </w:r>
      <w:r>
        <w:rPr>
          <w:noProof/>
        </w:rPr>
        <w:tab/>
        <w:t>Probabilistic offshore waveheight hazard</w:t>
      </w:r>
      <w:r>
        <w:rPr>
          <w:noProof/>
        </w:rPr>
        <w:tab/>
      </w:r>
      <w:r>
        <w:rPr>
          <w:noProof/>
        </w:rPr>
        <w:fldChar w:fldCharType="begin"/>
      </w:r>
      <w:r>
        <w:rPr>
          <w:noProof/>
        </w:rPr>
        <w:instrText xml:space="preserve"> PAGEREF _Toc188035459 \h </w:instrText>
      </w:r>
      <w:r>
        <w:rPr>
          <w:noProof/>
        </w:rPr>
      </w:r>
      <w:r>
        <w:rPr>
          <w:noProof/>
        </w:rPr>
        <w:fldChar w:fldCharType="separate"/>
      </w:r>
      <w:r>
        <w:rPr>
          <w:noProof/>
        </w:rPr>
        <w:t>15</w:t>
      </w:r>
      <w:r>
        <w:rPr>
          <w:noProof/>
        </w:rPr>
        <w:fldChar w:fldCharType="end"/>
      </w:r>
    </w:p>
    <w:p w14:paraId="26FD4802" w14:textId="77777777" w:rsidR="00E17CDC" w:rsidRDefault="00E17CDC">
      <w:pPr>
        <w:pStyle w:val="TOC2"/>
        <w:tabs>
          <w:tab w:val="left" w:pos="795"/>
          <w:tab w:val="right" w:leader="dot" w:pos="8630"/>
        </w:tabs>
        <w:rPr>
          <w:noProof/>
        </w:rPr>
      </w:pPr>
      <w:r>
        <w:rPr>
          <w:noProof/>
        </w:rPr>
        <w:t>4.1</w:t>
      </w:r>
      <w:r>
        <w:rPr>
          <w:noProof/>
        </w:rPr>
        <w:tab/>
        <w:t>Overview</w:t>
      </w:r>
      <w:r>
        <w:rPr>
          <w:noProof/>
        </w:rPr>
        <w:tab/>
      </w:r>
      <w:r>
        <w:rPr>
          <w:noProof/>
        </w:rPr>
        <w:fldChar w:fldCharType="begin"/>
      </w:r>
      <w:r>
        <w:rPr>
          <w:noProof/>
        </w:rPr>
        <w:instrText xml:space="preserve"> PAGEREF _Toc188035460 \h </w:instrText>
      </w:r>
      <w:r>
        <w:rPr>
          <w:noProof/>
        </w:rPr>
      </w:r>
      <w:r>
        <w:rPr>
          <w:noProof/>
        </w:rPr>
        <w:fldChar w:fldCharType="separate"/>
      </w:r>
      <w:r>
        <w:rPr>
          <w:noProof/>
        </w:rPr>
        <w:t>15</w:t>
      </w:r>
      <w:r>
        <w:rPr>
          <w:noProof/>
        </w:rPr>
        <w:fldChar w:fldCharType="end"/>
      </w:r>
    </w:p>
    <w:p w14:paraId="5DC03A42" w14:textId="77777777" w:rsidR="00E17CDC" w:rsidRDefault="00E17CDC">
      <w:pPr>
        <w:pStyle w:val="TOC2"/>
        <w:tabs>
          <w:tab w:val="left" w:pos="795"/>
          <w:tab w:val="right" w:leader="dot" w:pos="8630"/>
        </w:tabs>
        <w:rPr>
          <w:noProof/>
        </w:rPr>
      </w:pPr>
      <w:r>
        <w:rPr>
          <w:noProof/>
        </w:rPr>
        <w:t>4.2</w:t>
      </w:r>
      <w:r>
        <w:rPr>
          <w:noProof/>
        </w:rPr>
        <w:tab/>
        <w:t>Green’s Function Summation</w:t>
      </w:r>
      <w:r>
        <w:rPr>
          <w:noProof/>
        </w:rPr>
        <w:tab/>
      </w:r>
      <w:r>
        <w:rPr>
          <w:noProof/>
        </w:rPr>
        <w:fldChar w:fldCharType="begin"/>
      </w:r>
      <w:r>
        <w:rPr>
          <w:noProof/>
        </w:rPr>
        <w:instrText xml:space="preserve"> PAGEREF _Toc188035461 \h </w:instrText>
      </w:r>
      <w:r>
        <w:rPr>
          <w:noProof/>
        </w:rPr>
      </w:r>
      <w:r>
        <w:rPr>
          <w:noProof/>
        </w:rPr>
        <w:fldChar w:fldCharType="separate"/>
      </w:r>
      <w:r>
        <w:rPr>
          <w:noProof/>
        </w:rPr>
        <w:t>15</w:t>
      </w:r>
      <w:r>
        <w:rPr>
          <w:noProof/>
        </w:rPr>
        <w:fldChar w:fldCharType="end"/>
      </w:r>
    </w:p>
    <w:p w14:paraId="3287F0E6" w14:textId="77777777" w:rsidR="00E17CDC" w:rsidRDefault="00E17CDC">
      <w:pPr>
        <w:pStyle w:val="TOC1"/>
        <w:tabs>
          <w:tab w:val="left" w:pos="373"/>
          <w:tab w:val="right" w:leader="dot" w:pos="8630"/>
        </w:tabs>
        <w:rPr>
          <w:noProof/>
        </w:rPr>
      </w:pPr>
      <w:r>
        <w:rPr>
          <w:noProof/>
        </w:rPr>
        <w:t>5</w:t>
      </w:r>
      <w:r>
        <w:rPr>
          <w:noProof/>
        </w:rPr>
        <w:tab/>
        <w:t>Source models</w:t>
      </w:r>
      <w:r>
        <w:rPr>
          <w:noProof/>
        </w:rPr>
        <w:tab/>
      </w:r>
      <w:r>
        <w:rPr>
          <w:noProof/>
        </w:rPr>
        <w:fldChar w:fldCharType="begin"/>
      </w:r>
      <w:r>
        <w:rPr>
          <w:noProof/>
        </w:rPr>
        <w:instrText xml:space="preserve"> PAGEREF _Toc188035462 \h </w:instrText>
      </w:r>
      <w:r>
        <w:rPr>
          <w:noProof/>
        </w:rPr>
      </w:r>
      <w:r>
        <w:rPr>
          <w:noProof/>
        </w:rPr>
        <w:fldChar w:fldCharType="separate"/>
      </w:r>
      <w:r>
        <w:rPr>
          <w:noProof/>
        </w:rPr>
        <w:t>16</w:t>
      </w:r>
      <w:r>
        <w:rPr>
          <w:noProof/>
        </w:rPr>
        <w:fldChar w:fldCharType="end"/>
      </w:r>
    </w:p>
    <w:p w14:paraId="24316D8A" w14:textId="77777777" w:rsidR="00E17CDC" w:rsidRDefault="00E17CDC">
      <w:pPr>
        <w:pStyle w:val="TOC2"/>
        <w:tabs>
          <w:tab w:val="left" w:pos="795"/>
          <w:tab w:val="right" w:leader="dot" w:pos="8630"/>
        </w:tabs>
        <w:rPr>
          <w:noProof/>
        </w:rPr>
      </w:pPr>
      <w:r>
        <w:rPr>
          <w:noProof/>
        </w:rPr>
        <w:t>5.1</w:t>
      </w:r>
      <w:r>
        <w:rPr>
          <w:noProof/>
        </w:rPr>
        <w:tab/>
        <w:t>Geometry</w:t>
      </w:r>
      <w:r>
        <w:rPr>
          <w:noProof/>
        </w:rPr>
        <w:tab/>
      </w:r>
      <w:r>
        <w:rPr>
          <w:noProof/>
        </w:rPr>
        <w:fldChar w:fldCharType="begin"/>
      </w:r>
      <w:r>
        <w:rPr>
          <w:noProof/>
        </w:rPr>
        <w:instrText xml:space="preserve"> PAGEREF _Toc188035463 \h </w:instrText>
      </w:r>
      <w:r>
        <w:rPr>
          <w:noProof/>
        </w:rPr>
      </w:r>
      <w:r>
        <w:rPr>
          <w:noProof/>
        </w:rPr>
        <w:fldChar w:fldCharType="separate"/>
      </w:r>
      <w:r>
        <w:rPr>
          <w:noProof/>
        </w:rPr>
        <w:t>16</w:t>
      </w:r>
      <w:r>
        <w:rPr>
          <w:noProof/>
        </w:rPr>
        <w:fldChar w:fldCharType="end"/>
      </w:r>
    </w:p>
    <w:p w14:paraId="174413A3" w14:textId="77777777" w:rsidR="00E17CDC" w:rsidRDefault="00E17CDC">
      <w:pPr>
        <w:pStyle w:val="TOC2"/>
        <w:tabs>
          <w:tab w:val="left" w:pos="795"/>
          <w:tab w:val="right" w:leader="dot" w:pos="8630"/>
        </w:tabs>
        <w:rPr>
          <w:noProof/>
        </w:rPr>
      </w:pPr>
      <w:r>
        <w:rPr>
          <w:noProof/>
        </w:rPr>
        <w:t>5.2</w:t>
      </w:r>
      <w:r>
        <w:rPr>
          <w:noProof/>
        </w:rPr>
        <w:tab/>
        <w:t>Maximum Magnitude</w:t>
      </w:r>
      <w:r>
        <w:rPr>
          <w:noProof/>
        </w:rPr>
        <w:tab/>
      </w:r>
      <w:r>
        <w:rPr>
          <w:noProof/>
        </w:rPr>
        <w:fldChar w:fldCharType="begin"/>
      </w:r>
      <w:r>
        <w:rPr>
          <w:noProof/>
        </w:rPr>
        <w:instrText xml:space="preserve"> PAGEREF _Toc188035464 \h </w:instrText>
      </w:r>
      <w:r>
        <w:rPr>
          <w:noProof/>
        </w:rPr>
      </w:r>
      <w:r>
        <w:rPr>
          <w:noProof/>
        </w:rPr>
        <w:fldChar w:fldCharType="separate"/>
      </w:r>
      <w:r>
        <w:rPr>
          <w:noProof/>
        </w:rPr>
        <w:t>17</w:t>
      </w:r>
      <w:r>
        <w:rPr>
          <w:noProof/>
        </w:rPr>
        <w:fldChar w:fldCharType="end"/>
      </w:r>
    </w:p>
    <w:p w14:paraId="29B21927" w14:textId="77777777" w:rsidR="00E17CDC" w:rsidRDefault="00E17CDC">
      <w:pPr>
        <w:pStyle w:val="TOC2"/>
        <w:tabs>
          <w:tab w:val="left" w:pos="795"/>
          <w:tab w:val="right" w:leader="dot" w:pos="8630"/>
        </w:tabs>
        <w:rPr>
          <w:noProof/>
        </w:rPr>
      </w:pPr>
      <w:r>
        <w:rPr>
          <w:noProof/>
        </w:rPr>
        <w:t>5.3</w:t>
      </w:r>
      <w:r>
        <w:rPr>
          <w:noProof/>
        </w:rPr>
        <w:tab/>
        <w:t>Earthquake recurrence</w:t>
      </w:r>
      <w:r>
        <w:rPr>
          <w:noProof/>
        </w:rPr>
        <w:tab/>
      </w:r>
      <w:r>
        <w:rPr>
          <w:noProof/>
        </w:rPr>
        <w:fldChar w:fldCharType="begin"/>
      </w:r>
      <w:r>
        <w:rPr>
          <w:noProof/>
        </w:rPr>
        <w:instrText xml:space="preserve"> PAGEREF _Toc188035465 \h </w:instrText>
      </w:r>
      <w:r>
        <w:rPr>
          <w:noProof/>
        </w:rPr>
      </w:r>
      <w:r>
        <w:rPr>
          <w:noProof/>
        </w:rPr>
        <w:fldChar w:fldCharType="separate"/>
      </w:r>
      <w:r>
        <w:rPr>
          <w:noProof/>
        </w:rPr>
        <w:t>17</w:t>
      </w:r>
      <w:r>
        <w:rPr>
          <w:noProof/>
        </w:rPr>
        <w:fldChar w:fldCharType="end"/>
      </w:r>
    </w:p>
    <w:p w14:paraId="307BA4D7" w14:textId="77777777" w:rsidR="00E17CDC" w:rsidRDefault="00E17CDC">
      <w:pPr>
        <w:pStyle w:val="TOC2"/>
        <w:tabs>
          <w:tab w:val="left" w:pos="795"/>
          <w:tab w:val="right" w:leader="dot" w:pos="8630"/>
        </w:tabs>
        <w:rPr>
          <w:noProof/>
        </w:rPr>
      </w:pPr>
      <w:r>
        <w:rPr>
          <w:noProof/>
        </w:rPr>
        <w:t>5.4</w:t>
      </w:r>
      <w:r>
        <w:rPr>
          <w:noProof/>
        </w:rPr>
        <w:tab/>
        <w:t>Magnitude distributions</w:t>
      </w:r>
      <w:r>
        <w:rPr>
          <w:noProof/>
        </w:rPr>
        <w:tab/>
      </w:r>
      <w:r>
        <w:rPr>
          <w:noProof/>
        </w:rPr>
        <w:fldChar w:fldCharType="begin"/>
      </w:r>
      <w:r>
        <w:rPr>
          <w:noProof/>
        </w:rPr>
        <w:instrText xml:space="preserve"> PAGEREF _Toc188035466 \h </w:instrText>
      </w:r>
      <w:r>
        <w:rPr>
          <w:noProof/>
        </w:rPr>
      </w:r>
      <w:r>
        <w:rPr>
          <w:noProof/>
        </w:rPr>
        <w:fldChar w:fldCharType="separate"/>
      </w:r>
      <w:r>
        <w:rPr>
          <w:noProof/>
        </w:rPr>
        <w:t>17</w:t>
      </w:r>
      <w:r>
        <w:rPr>
          <w:noProof/>
        </w:rPr>
        <w:fldChar w:fldCharType="end"/>
      </w:r>
    </w:p>
    <w:p w14:paraId="126FA460" w14:textId="77777777" w:rsidR="00E17CDC" w:rsidRDefault="00E17CDC">
      <w:pPr>
        <w:pStyle w:val="TOC3"/>
        <w:tabs>
          <w:tab w:val="left" w:pos="1217"/>
          <w:tab w:val="right" w:leader="dot" w:pos="8630"/>
        </w:tabs>
        <w:rPr>
          <w:noProof/>
        </w:rPr>
      </w:pPr>
      <w:r>
        <w:rPr>
          <w:noProof/>
        </w:rPr>
        <w:t>5.4.1</w:t>
      </w:r>
      <w:r>
        <w:rPr>
          <w:noProof/>
        </w:rPr>
        <w:tab/>
        <w:t>Gutenberg-Richter model</w:t>
      </w:r>
      <w:r>
        <w:rPr>
          <w:noProof/>
        </w:rPr>
        <w:tab/>
      </w:r>
      <w:r>
        <w:rPr>
          <w:noProof/>
        </w:rPr>
        <w:fldChar w:fldCharType="begin"/>
      </w:r>
      <w:r>
        <w:rPr>
          <w:noProof/>
        </w:rPr>
        <w:instrText xml:space="preserve"> PAGEREF _Toc188035467 \h </w:instrText>
      </w:r>
      <w:r>
        <w:rPr>
          <w:noProof/>
        </w:rPr>
      </w:r>
      <w:r>
        <w:rPr>
          <w:noProof/>
        </w:rPr>
        <w:fldChar w:fldCharType="separate"/>
      </w:r>
      <w:r>
        <w:rPr>
          <w:noProof/>
        </w:rPr>
        <w:t>18</w:t>
      </w:r>
      <w:r>
        <w:rPr>
          <w:noProof/>
        </w:rPr>
        <w:fldChar w:fldCharType="end"/>
      </w:r>
    </w:p>
    <w:p w14:paraId="6001A94D" w14:textId="77777777" w:rsidR="00E17CDC" w:rsidRDefault="00E17CDC">
      <w:pPr>
        <w:pStyle w:val="TOC3"/>
        <w:tabs>
          <w:tab w:val="left" w:pos="1217"/>
          <w:tab w:val="right" w:leader="dot" w:pos="8630"/>
        </w:tabs>
        <w:rPr>
          <w:noProof/>
        </w:rPr>
      </w:pPr>
      <w:r>
        <w:rPr>
          <w:noProof/>
        </w:rPr>
        <w:t>5.4.2</w:t>
      </w:r>
      <w:r>
        <w:rPr>
          <w:noProof/>
        </w:rPr>
        <w:tab/>
        <w:t>Maximum Magnitude model</w:t>
      </w:r>
      <w:r>
        <w:rPr>
          <w:noProof/>
        </w:rPr>
        <w:tab/>
      </w:r>
      <w:r>
        <w:rPr>
          <w:noProof/>
        </w:rPr>
        <w:fldChar w:fldCharType="begin"/>
      </w:r>
      <w:r>
        <w:rPr>
          <w:noProof/>
        </w:rPr>
        <w:instrText xml:space="preserve"> PAGEREF _Toc188035468 \h </w:instrText>
      </w:r>
      <w:r>
        <w:rPr>
          <w:noProof/>
        </w:rPr>
      </w:r>
      <w:r>
        <w:rPr>
          <w:noProof/>
        </w:rPr>
        <w:fldChar w:fldCharType="separate"/>
      </w:r>
      <w:r>
        <w:rPr>
          <w:noProof/>
        </w:rPr>
        <w:t>19</w:t>
      </w:r>
      <w:r>
        <w:rPr>
          <w:noProof/>
        </w:rPr>
        <w:fldChar w:fldCharType="end"/>
      </w:r>
    </w:p>
    <w:p w14:paraId="3AC8D22E" w14:textId="77777777" w:rsidR="00E17CDC" w:rsidRDefault="00E17CDC">
      <w:pPr>
        <w:pStyle w:val="TOC3"/>
        <w:tabs>
          <w:tab w:val="left" w:pos="1217"/>
          <w:tab w:val="right" w:leader="dot" w:pos="8630"/>
        </w:tabs>
        <w:rPr>
          <w:noProof/>
        </w:rPr>
      </w:pPr>
      <w:r>
        <w:rPr>
          <w:noProof/>
        </w:rPr>
        <w:t>5.4.3</w:t>
      </w:r>
      <w:r>
        <w:rPr>
          <w:noProof/>
        </w:rPr>
        <w:tab/>
        <w:t>Characteristic Magnitude model</w:t>
      </w:r>
      <w:r>
        <w:rPr>
          <w:noProof/>
        </w:rPr>
        <w:tab/>
      </w:r>
      <w:r>
        <w:rPr>
          <w:noProof/>
        </w:rPr>
        <w:fldChar w:fldCharType="begin"/>
      </w:r>
      <w:r>
        <w:rPr>
          <w:noProof/>
        </w:rPr>
        <w:instrText xml:space="preserve"> PAGEREF _Toc188035469 \h </w:instrText>
      </w:r>
      <w:r>
        <w:rPr>
          <w:noProof/>
        </w:rPr>
      </w:r>
      <w:r>
        <w:rPr>
          <w:noProof/>
        </w:rPr>
        <w:fldChar w:fldCharType="separate"/>
      </w:r>
      <w:r>
        <w:rPr>
          <w:noProof/>
        </w:rPr>
        <w:t>22</w:t>
      </w:r>
      <w:r>
        <w:rPr>
          <w:noProof/>
        </w:rPr>
        <w:fldChar w:fldCharType="end"/>
      </w:r>
    </w:p>
    <w:p w14:paraId="4533F512" w14:textId="77777777" w:rsidR="00E17CDC" w:rsidRDefault="00E17CDC">
      <w:pPr>
        <w:pStyle w:val="TOC1"/>
        <w:tabs>
          <w:tab w:val="left" w:pos="373"/>
          <w:tab w:val="right" w:leader="dot" w:pos="8630"/>
        </w:tabs>
        <w:rPr>
          <w:noProof/>
        </w:rPr>
      </w:pPr>
      <w:r>
        <w:rPr>
          <w:noProof/>
        </w:rPr>
        <w:t>6</w:t>
      </w:r>
      <w:r>
        <w:rPr>
          <w:noProof/>
        </w:rPr>
        <w:tab/>
        <w:t>Variability</w:t>
      </w:r>
      <w:r>
        <w:rPr>
          <w:noProof/>
        </w:rPr>
        <w:tab/>
      </w:r>
      <w:r>
        <w:rPr>
          <w:noProof/>
        </w:rPr>
        <w:fldChar w:fldCharType="begin"/>
      </w:r>
      <w:r>
        <w:rPr>
          <w:noProof/>
        </w:rPr>
        <w:instrText xml:space="preserve"> PAGEREF _Toc188035470 \h </w:instrText>
      </w:r>
      <w:r>
        <w:rPr>
          <w:noProof/>
        </w:rPr>
      </w:r>
      <w:r>
        <w:rPr>
          <w:noProof/>
        </w:rPr>
        <w:fldChar w:fldCharType="separate"/>
      </w:r>
      <w:r>
        <w:rPr>
          <w:noProof/>
        </w:rPr>
        <w:t>22</w:t>
      </w:r>
      <w:r>
        <w:rPr>
          <w:noProof/>
        </w:rPr>
        <w:fldChar w:fldCharType="end"/>
      </w:r>
    </w:p>
    <w:p w14:paraId="754D7C84" w14:textId="77777777" w:rsidR="00E17CDC" w:rsidRDefault="00E17CDC">
      <w:pPr>
        <w:pStyle w:val="TOC2"/>
        <w:tabs>
          <w:tab w:val="left" w:pos="795"/>
          <w:tab w:val="right" w:leader="dot" w:pos="8630"/>
        </w:tabs>
        <w:rPr>
          <w:noProof/>
        </w:rPr>
      </w:pPr>
      <w:r>
        <w:rPr>
          <w:noProof/>
        </w:rPr>
        <w:t>6.1</w:t>
      </w:r>
      <w:r>
        <w:rPr>
          <w:noProof/>
        </w:rPr>
        <w:tab/>
        <w:t>Aleatory variability</w:t>
      </w:r>
      <w:r>
        <w:rPr>
          <w:noProof/>
        </w:rPr>
        <w:tab/>
      </w:r>
      <w:r>
        <w:rPr>
          <w:noProof/>
        </w:rPr>
        <w:fldChar w:fldCharType="begin"/>
      </w:r>
      <w:r>
        <w:rPr>
          <w:noProof/>
        </w:rPr>
        <w:instrText xml:space="preserve"> PAGEREF _Toc188035471 \h </w:instrText>
      </w:r>
      <w:r>
        <w:rPr>
          <w:noProof/>
        </w:rPr>
      </w:r>
      <w:r>
        <w:rPr>
          <w:noProof/>
        </w:rPr>
        <w:fldChar w:fldCharType="separate"/>
      </w:r>
      <w:r>
        <w:rPr>
          <w:noProof/>
        </w:rPr>
        <w:t>22</w:t>
      </w:r>
      <w:r>
        <w:rPr>
          <w:noProof/>
        </w:rPr>
        <w:fldChar w:fldCharType="end"/>
      </w:r>
    </w:p>
    <w:p w14:paraId="38AED102" w14:textId="77777777" w:rsidR="00E17CDC" w:rsidRDefault="00E17CDC">
      <w:pPr>
        <w:pStyle w:val="TOC3"/>
        <w:tabs>
          <w:tab w:val="left" w:pos="1217"/>
          <w:tab w:val="right" w:leader="dot" w:pos="8630"/>
        </w:tabs>
        <w:rPr>
          <w:noProof/>
        </w:rPr>
      </w:pPr>
      <w:r>
        <w:rPr>
          <w:noProof/>
        </w:rPr>
        <w:t>6.1.1</w:t>
      </w:r>
      <w:r>
        <w:rPr>
          <w:noProof/>
        </w:rPr>
        <w:tab/>
        <w:t>Modeling Uncertainty</w:t>
      </w:r>
      <w:r>
        <w:rPr>
          <w:noProof/>
        </w:rPr>
        <w:tab/>
      </w:r>
      <w:r>
        <w:rPr>
          <w:noProof/>
        </w:rPr>
        <w:fldChar w:fldCharType="begin"/>
      </w:r>
      <w:r>
        <w:rPr>
          <w:noProof/>
        </w:rPr>
        <w:instrText xml:space="preserve"> PAGEREF _Toc188035472 \h </w:instrText>
      </w:r>
      <w:r>
        <w:rPr>
          <w:noProof/>
        </w:rPr>
      </w:r>
      <w:r>
        <w:rPr>
          <w:noProof/>
        </w:rPr>
        <w:fldChar w:fldCharType="separate"/>
      </w:r>
      <w:r>
        <w:rPr>
          <w:noProof/>
        </w:rPr>
        <w:t>23</w:t>
      </w:r>
      <w:r>
        <w:rPr>
          <w:noProof/>
        </w:rPr>
        <w:fldChar w:fldCharType="end"/>
      </w:r>
    </w:p>
    <w:p w14:paraId="259519B6" w14:textId="77777777" w:rsidR="00E17CDC" w:rsidRDefault="00E17CDC">
      <w:pPr>
        <w:pStyle w:val="TOC3"/>
        <w:tabs>
          <w:tab w:val="left" w:pos="1217"/>
          <w:tab w:val="right" w:leader="dot" w:pos="8630"/>
        </w:tabs>
        <w:rPr>
          <w:noProof/>
        </w:rPr>
      </w:pPr>
      <w:r>
        <w:rPr>
          <w:noProof/>
        </w:rPr>
        <w:t>6.1.2</w:t>
      </w:r>
      <w:r>
        <w:rPr>
          <w:noProof/>
        </w:rPr>
        <w:tab/>
        <w:t>Dip Uncertainty</w:t>
      </w:r>
      <w:r>
        <w:rPr>
          <w:noProof/>
        </w:rPr>
        <w:tab/>
      </w:r>
      <w:r>
        <w:rPr>
          <w:noProof/>
        </w:rPr>
        <w:fldChar w:fldCharType="begin"/>
      </w:r>
      <w:r>
        <w:rPr>
          <w:noProof/>
        </w:rPr>
        <w:instrText xml:space="preserve"> PAGEREF _Toc188035473 \h </w:instrText>
      </w:r>
      <w:r>
        <w:rPr>
          <w:noProof/>
        </w:rPr>
      </w:r>
      <w:r>
        <w:rPr>
          <w:noProof/>
        </w:rPr>
        <w:fldChar w:fldCharType="separate"/>
      </w:r>
      <w:r>
        <w:rPr>
          <w:noProof/>
        </w:rPr>
        <w:t>23</w:t>
      </w:r>
      <w:r>
        <w:rPr>
          <w:noProof/>
        </w:rPr>
        <w:fldChar w:fldCharType="end"/>
      </w:r>
    </w:p>
    <w:p w14:paraId="640828BE" w14:textId="77777777" w:rsidR="00E17CDC" w:rsidRDefault="00E17CDC">
      <w:pPr>
        <w:pStyle w:val="TOC3"/>
        <w:tabs>
          <w:tab w:val="left" w:pos="1217"/>
          <w:tab w:val="right" w:leader="dot" w:pos="8630"/>
        </w:tabs>
        <w:rPr>
          <w:noProof/>
        </w:rPr>
      </w:pPr>
      <w:r>
        <w:rPr>
          <w:noProof/>
        </w:rPr>
        <w:t>6.1.3</w:t>
      </w:r>
      <w:r>
        <w:rPr>
          <w:noProof/>
        </w:rPr>
        <w:tab/>
        <w:t>Slip Variability</w:t>
      </w:r>
      <w:r>
        <w:rPr>
          <w:noProof/>
        </w:rPr>
        <w:tab/>
      </w:r>
      <w:r>
        <w:rPr>
          <w:noProof/>
        </w:rPr>
        <w:fldChar w:fldCharType="begin"/>
      </w:r>
      <w:r>
        <w:rPr>
          <w:noProof/>
        </w:rPr>
        <w:instrText xml:space="preserve"> PAGEREF _Toc188035474 \h </w:instrText>
      </w:r>
      <w:r>
        <w:rPr>
          <w:noProof/>
        </w:rPr>
      </w:r>
      <w:r>
        <w:rPr>
          <w:noProof/>
        </w:rPr>
        <w:fldChar w:fldCharType="separate"/>
      </w:r>
      <w:r>
        <w:rPr>
          <w:noProof/>
        </w:rPr>
        <w:t>23</w:t>
      </w:r>
      <w:r>
        <w:rPr>
          <w:noProof/>
        </w:rPr>
        <w:fldChar w:fldCharType="end"/>
      </w:r>
    </w:p>
    <w:p w14:paraId="280FE1C2" w14:textId="77777777" w:rsidR="00E17CDC" w:rsidRDefault="00E17CDC">
      <w:pPr>
        <w:pStyle w:val="TOC3"/>
        <w:tabs>
          <w:tab w:val="left" w:pos="1217"/>
          <w:tab w:val="right" w:leader="dot" w:pos="8630"/>
        </w:tabs>
        <w:rPr>
          <w:noProof/>
        </w:rPr>
      </w:pPr>
      <w:r>
        <w:rPr>
          <w:noProof/>
        </w:rPr>
        <w:lastRenderedPageBreak/>
        <w:t>6.1.4</w:t>
      </w:r>
      <w:r>
        <w:rPr>
          <w:noProof/>
        </w:rPr>
        <w:tab/>
        <w:t>Total Sigma and Epsilon Truncation</w:t>
      </w:r>
      <w:r>
        <w:rPr>
          <w:noProof/>
        </w:rPr>
        <w:tab/>
      </w:r>
      <w:r>
        <w:rPr>
          <w:noProof/>
        </w:rPr>
        <w:fldChar w:fldCharType="begin"/>
      </w:r>
      <w:r>
        <w:rPr>
          <w:noProof/>
        </w:rPr>
        <w:instrText xml:space="preserve"> PAGEREF _Toc188035475 \h </w:instrText>
      </w:r>
      <w:r>
        <w:rPr>
          <w:noProof/>
        </w:rPr>
      </w:r>
      <w:r>
        <w:rPr>
          <w:noProof/>
        </w:rPr>
        <w:fldChar w:fldCharType="separate"/>
      </w:r>
      <w:r>
        <w:rPr>
          <w:noProof/>
        </w:rPr>
        <w:t>24</w:t>
      </w:r>
      <w:r>
        <w:rPr>
          <w:noProof/>
        </w:rPr>
        <w:fldChar w:fldCharType="end"/>
      </w:r>
    </w:p>
    <w:p w14:paraId="04549610" w14:textId="77777777" w:rsidR="00E17CDC" w:rsidRDefault="00E17CDC">
      <w:pPr>
        <w:pStyle w:val="TOC2"/>
        <w:tabs>
          <w:tab w:val="left" w:pos="795"/>
          <w:tab w:val="right" w:leader="dot" w:pos="8630"/>
        </w:tabs>
        <w:rPr>
          <w:noProof/>
        </w:rPr>
      </w:pPr>
      <w:r>
        <w:rPr>
          <w:noProof/>
        </w:rPr>
        <w:t>6.2</w:t>
      </w:r>
      <w:r>
        <w:rPr>
          <w:noProof/>
        </w:rPr>
        <w:tab/>
        <w:t>Epistemic uncertainties</w:t>
      </w:r>
      <w:r>
        <w:rPr>
          <w:noProof/>
        </w:rPr>
        <w:tab/>
      </w:r>
      <w:r>
        <w:rPr>
          <w:noProof/>
        </w:rPr>
        <w:fldChar w:fldCharType="begin"/>
      </w:r>
      <w:r>
        <w:rPr>
          <w:noProof/>
        </w:rPr>
        <w:instrText xml:space="preserve"> PAGEREF _Toc188035476 \h </w:instrText>
      </w:r>
      <w:r>
        <w:rPr>
          <w:noProof/>
        </w:rPr>
      </w:r>
      <w:r>
        <w:rPr>
          <w:noProof/>
        </w:rPr>
        <w:fldChar w:fldCharType="separate"/>
      </w:r>
      <w:r>
        <w:rPr>
          <w:noProof/>
        </w:rPr>
        <w:t>24</w:t>
      </w:r>
      <w:r>
        <w:rPr>
          <w:noProof/>
        </w:rPr>
        <w:fldChar w:fldCharType="end"/>
      </w:r>
    </w:p>
    <w:p w14:paraId="3C0D9B56" w14:textId="77777777" w:rsidR="00E17CDC" w:rsidRDefault="00E17CDC">
      <w:pPr>
        <w:pStyle w:val="TOC3"/>
        <w:tabs>
          <w:tab w:val="left" w:pos="1217"/>
          <w:tab w:val="right" w:leader="dot" w:pos="8630"/>
        </w:tabs>
        <w:rPr>
          <w:noProof/>
        </w:rPr>
      </w:pPr>
      <w:r>
        <w:rPr>
          <w:noProof/>
        </w:rPr>
        <w:t>6.2.1</w:t>
      </w:r>
      <w:r>
        <w:rPr>
          <w:noProof/>
        </w:rPr>
        <w:tab/>
        <w:t>Logic Trees</w:t>
      </w:r>
      <w:r>
        <w:rPr>
          <w:noProof/>
        </w:rPr>
        <w:tab/>
      </w:r>
      <w:r>
        <w:rPr>
          <w:noProof/>
        </w:rPr>
        <w:fldChar w:fldCharType="begin"/>
      </w:r>
      <w:r>
        <w:rPr>
          <w:noProof/>
        </w:rPr>
        <w:instrText xml:space="preserve"> PAGEREF _Toc188035477 \h </w:instrText>
      </w:r>
      <w:r>
        <w:rPr>
          <w:noProof/>
        </w:rPr>
      </w:r>
      <w:r>
        <w:rPr>
          <w:noProof/>
        </w:rPr>
        <w:fldChar w:fldCharType="separate"/>
      </w:r>
      <w:r>
        <w:rPr>
          <w:noProof/>
        </w:rPr>
        <w:t>25</w:t>
      </w:r>
      <w:r>
        <w:rPr>
          <w:noProof/>
        </w:rPr>
        <w:fldChar w:fldCharType="end"/>
      </w:r>
    </w:p>
    <w:p w14:paraId="710CFC92" w14:textId="77777777" w:rsidR="00E17CDC" w:rsidRDefault="00E17CDC">
      <w:pPr>
        <w:pStyle w:val="TOC1"/>
        <w:tabs>
          <w:tab w:val="left" w:pos="373"/>
          <w:tab w:val="right" w:leader="dot" w:pos="8630"/>
        </w:tabs>
        <w:rPr>
          <w:noProof/>
        </w:rPr>
      </w:pPr>
      <w:r>
        <w:rPr>
          <w:noProof/>
        </w:rPr>
        <w:t>7</w:t>
      </w:r>
      <w:r>
        <w:rPr>
          <w:noProof/>
        </w:rPr>
        <w:tab/>
        <w:t>Programs</w:t>
      </w:r>
      <w:r>
        <w:rPr>
          <w:noProof/>
        </w:rPr>
        <w:tab/>
      </w:r>
      <w:r>
        <w:rPr>
          <w:noProof/>
        </w:rPr>
        <w:fldChar w:fldCharType="begin"/>
      </w:r>
      <w:r>
        <w:rPr>
          <w:noProof/>
        </w:rPr>
        <w:instrText xml:space="preserve"> PAGEREF _Toc188035478 \h </w:instrText>
      </w:r>
      <w:r>
        <w:rPr>
          <w:noProof/>
        </w:rPr>
      </w:r>
      <w:r>
        <w:rPr>
          <w:noProof/>
        </w:rPr>
        <w:fldChar w:fldCharType="separate"/>
      </w:r>
      <w:r>
        <w:rPr>
          <w:noProof/>
        </w:rPr>
        <w:t>27</w:t>
      </w:r>
      <w:r>
        <w:rPr>
          <w:noProof/>
        </w:rPr>
        <w:fldChar w:fldCharType="end"/>
      </w:r>
    </w:p>
    <w:p w14:paraId="1A424E13" w14:textId="77777777" w:rsidR="00E17CDC" w:rsidRDefault="00E17CDC">
      <w:pPr>
        <w:pStyle w:val="TOC2"/>
        <w:tabs>
          <w:tab w:val="left" w:pos="795"/>
          <w:tab w:val="right" w:leader="dot" w:pos="8630"/>
        </w:tabs>
        <w:rPr>
          <w:noProof/>
        </w:rPr>
      </w:pPr>
      <w:r>
        <w:rPr>
          <w:noProof/>
        </w:rPr>
        <w:t>7.1</w:t>
      </w:r>
      <w:r>
        <w:rPr>
          <w:noProof/>
        </w:rPr>
        <w:tab/>
        <w:t>Source excitation</w:t>
      </w:r>
      <w:r>
        <w:rPr>
          <w:noProof/>
        </w:rPr>
        <w:tab/>
      </w:r>
      <w:r>
        <w:rPr>
          <w:noProof/>
        </w:rPr>
        <w:fldChar w:fldCharType="begin"/>
      </w:r>
      <w:r>
        <w:rPr>
          <w:noProof/>
        </w:rPr>
        <w:instrText xml:space="preserve"> PAGEREF _Toc188035479 \h </w:instrText>
      </w:r>
      <w:r>
        <w:rPr>
          <w:noProof/>
        </w:rPr>
      </w:r>
      <w:r>
        <w:rPr>
          <w:noProof/>
        </w:rPr>
        <w:fldChar w:fldCharType="separate"/>
      </w:r>
      <w:r>
        <w:rPr>
          <w:noProof/>
        </w:rPr>
        <w:t>27</w:t>
      </w:r>
      <w:r>
        <w:rPr>
          <w:noProof/>
        </w:rPr>
        <w:fldChar w:fldCharType="end"/>
      </w:r>
    </w:p>
    <w:p w14:paraId="7CB9EB11" w14:textId="77777777" w:rsidR="00E17CDC" w:rsidRDefault="00E17CDC">
      <w:pPr>
        <w:pStyle w:val="TOC3"/>
        <w:tabs>
          <w:tab w:val="left" w:pos="1196"/>
          <w:tab w:val="right" w:leader="dot" w:pos="8630"/>
        </w:tabs>
        <w:rPr>
          <w:noProof/>
        </w:rPr>
      </w:pPr>
      <w:r w:rsidRPr="00FE2D35">
        <w:rPr>
          <w:i/>
          <w:noProof/>
        </w:rPr>
        <w:t>7.1.1</w:t>
      </w:r>
      <w:r>
        <w:rPr>
          <w:noProof/>
        </w:rPr>
        <w:tab/>
      </w:r>
      <w:r w:rsidRPr="00FE2D35">
        <w:rPr>
          <w:i/>
          <w:noProof/>
        </w:rPr>
        <w:t>grid3</w:t>
      </w:r>
      <w:r>
        <w:rPr>
          <w:noProof/>
        </w:rPr>
        <w:tab/>
      </w:r>
      <w:r>
        <w:rPr>
          <w:noProof/>
        </w:rPr>
        <w:fldChar w:fldCharType="begin"/>
      </w:r>
      <w:r>
        <w:rPr>
          <w:noProof/>
        </w:rPr>
        <w:instrText xml:space="preserve"> PAGEREF _Toc188035480 \h </w:instrText>
      </w:r>
      <w:r>
        <w:rPr>
          <w:noProof/>
        </w:rPr>
      </w:r>
      <w:r>
        <w:rPr>
          <w:noProof/>
        </w:rPr>
        <w:fldChar w:fldCharType="separate"/>
      </w:r>
      <w:r>
        <w:rPr>
          <w:noProof/>
        </w:rPr>
        <w:t>27</w:t>
      </w:r>
      <w:r>
        <w:rPr>
          <w:noProof/>
        </w:rPr>
        <w:fldChar w:fldCharType="end"/>
      </w:r>
    </w:p>
    <w:p w14:paraId="037BE5EA" w14:textId="77777777" w:rsidR="00E17CDC" w:rsidRDefault="00E17CDC">
      <w:pPr>
        <w:pStyle w:val="TOC3"/>
        <w:tabs>
          <w:tab w:val="left" w:pos="1196"/>
          <w:tab w:val="right" w:leader="dot" w:pos="8630"/>
        </w:tabs>
        <w:rPr>
          <w:noProof/>
        </w:rPr>
      </w:pPr>
      <w:r w:rsidRPr="00FE2D35">
        <w:rPr>
          <w:i/>
          <w:noProof/>
        </w:rPr>
        <w:t>7.1.2</w:t>
      </w:r>
      <w:r>
        <w:rPr>
          <w:noProof/>
        </w:rPr>
        <w:tab/>
      </w:r>
      <w:r w:rsidRPr="00FE2D35">
        <w:rPr>
          <w:i/>
          <w:noProof/>
        </w:rPr>
        <w:t>edgrn</w:t>
      </w:r>
      <w:r>
        <w:rPr>
          <w:noProof/>
        </w:rPr>
        <w:tab/>
      </w:r>
      <w:r>
        <w:rPr>
          <w:noProof/>
        </w:rPr>
        <w:fldChar w:fldCharType="begin"/>
      </w:r>
      <w:r>
        <w:rPr>
          <w:noProof/>
        </w:rPr>
        <w:instrText xml:space="preserve"> PAGEREF _Toc188035481 \h </w:instrText>
      </w:r>
      <w:r>
        <w:rPr>
          <w:noProof/>
        </w:rPr>
      </w:r>
      <w:r>
        <w:rPr>
          <w:noProof/>
        </w:rPr>
        <w:fldChar w:fldCharType="separate"/>
      </w:r>
      <w:r>
        <w:rPr>
          <w:noProof/>
        </w:rPr>
        <w:t>27</w:t>
      </w:r>
      <w:r>
        <w:rPr>
          <w:noProof/>
        </w:rPr>
        <w:fldChar w:fldCharType="end"/>
      </w:r>
    </w:p>
    <w:p w14:paraId="432FE380" w14:textId="77777777" w:rsidR="00E17CDC" w:rsidRDefault="00E17CDC">
      <w:pPr>
        <w:pStyle w:val="TOC3"/>
        <w:tabs>
          <w:tab w:val="left" w:pos="1196"/>
          <w:tab w:val="right" w:leader="dot" w:pos="8630"/>
        </w:tabs>
        <w:rPr>
          <w:noProof/>
        </w:rPr>
      </w:pPr>
      <w:r w:rsidRPr="00FE2D35">
        <w:rPr>
          <w:i/>
          <w:noProof/>
        </w:rPr>
        <w:t>7.1.3</w:t>
      </w:r>
      <w:r>
        <w:rPr>
          <w:noProof/>
        </w:rPr>
        <w:tab/>
      </w:r>
      <w:r w:rsidRPr="00FE2D35">
        <w:rPr>
          <w:i/>
          <w:noProof/>
        </w:rPr>
        <w:t>static-ed</w:t>
      </w:r>
      <w:r>
        <w:rPr>
          <w:noProof/>
        </w:rPr>
        <w:tab/>
      </w:r>
      <w:r>
        <w:rPr>
          <w:noProof/>
        </w:rPr>
        <w:fldChar w:fldCharType="begin"/>
      </w:r>
      <w:r>
        <w:rPr>
          <w:noProof/>
        </w:rPr>
        <w:instrText xml:space="preserve"> PAGEREF _Toc188035482 \h </w:instrText>
      </w:r>
      <w:r>
        <w:rPr>
          <w:noProof/>
        </w:rPr>
      </w:r>
      <w:r>
        <w:rPr>
          <w:noProof/>
        </w:rPr>
        <w:fldChar w:fldCharType="separate"/>
      </w:r>
      <w:r>
        <w:rPr>
          <w:noProof/>
        </w:rPr>
        <w:t>27</w:t>
      </w:r>
      <w:r>
        <w:rPr>
          <w:noProof/>
        </w:rPr>
        <w:fldChar w:fldCharType="end"/>
      </w:r>
    </w:p>
    <w:p w14:paraId="1F3786C2" w14:textId="77777777" w:rsidR="00E17CDC" w:rsidRDefault="00E17CDC">
      <w:pPr>
        <w:pStyle w:val="TOC2"/>
        <w:tabs>
          <w:tab w:val="left" w:pos="795"/>
          <w:tab w:val="right" w:leader="dot" w:pos="8630"/>
        </w:tabs>
        <w:rPr>
          <w:noProof/>
        </w:rPr>
      </w:pPr>
      <w:r>
        <w:rPr>
          <w:noProof/>
        </w:rPr>
        <w:t>7.2</w:t>
      </w:r>
      <w:r>
        <w:rPr>
          <w:noProof/>
        </w:rPr>
        <w:tab/>
        <w:t>Tsunami code</w:t>
      </w:r>
      <w:r>
        <w:rPr>
          <w:noProof/>
        </w:rPr>
        <w:tab/>
      </w:r>
      <w:r>
        <w:rPr>
          <w:noProof/>
        </w:rPr>
        <w:fldChar w:fldCharType="begin"/>
      </w:r>
      <w:r>
        <w:rPr>
          <w:noProof/>
        </w:rPr>
        <w:instrText xml:space="preserve"> PAGEREF _Toc188035483 \h </w:instrText>
      </w:r>
      <w:r>
        <w:rPr>
          <w:noProof/>
        </w:rPr>
      </w:r>
      <w:r>
        <w:rPr>
          <w:noProof/>
        </w:rPr>
        <w:fldChar w:fldCharType="separate"/>
      </w:r>
      <w:r>
        <w:rPr>
          <w:noProof/>
        </w:rPr>
        <w:t>28</w:t>
      </w:r>
      <w:r>
        <w:rPr>
          <w:noProof/>
        </w:rPr>
        <w:fldChar w:fldCharType="end"/>
      </w:r>
    </w:p>
    <w:p w14:paraId="3039917A" w14:textId="77777777" w:rsidR="00E17CDC" w:rsidRDefault="00E17CDC">
      <w:pPr>
        <w:pStyle w:val="TOC3"/>
        <w:tabs>
          <w:tab w:val="left" w:pos="1196"/>
          <w:tab w:val="right" w:leader="dot" w:pos="8630"/>
        </w:tabs>
        <w:rPr>
          <w:noProof/>
        </w:rPr>
      </w:pPr>
      <w:r w:rsidRPr="00FE2D35">
        <w:rPr>
          <w:i/>
          <w:noProof/>
        </w:rPr>
        <w:t>7.2.1</w:t>
      </w:r>
      <w:r>
        <w:rPr>
          <w:noProof/>
        </w:rPr>
        <w:tab/>
      </w:r>
      <w:r w:rsidRPr="00FE2D35">
        <w:rPr>
          <w:i/>
          <w:noProof/>
        </w:rPr>
        <w:t>cnltsunami</w:t>
      </w:r>
      <w:r>
        <w:rPr>
          <w:noProof/>
        </w:rPr>
        <w:tab/>
      </w:r>
      <w:r>
        <w:rPr>
          <w:noProof/>
        </w:rPr>
        <w:fldChar w:fldCharType="begin"/>
      </w:r>
      <w:r>
        <w:rPr>
          <w:noProof/>
        </w:rPr>
        <w:instrText xml:space="preserve"> PAGEREF _Toc188035484 \h </w:instrText>
      </w:r>
      <w:r>
        <w:rPr>
          <w:noProof/>
        </w:rPr>
      </w:r>
      <w:r>
        <w:rPr>
          <w:noProof/>
        </w:rPr>
        <w:fldChar w:fldCharType="separate"/>
      </w:r>
      <w:r>
        <w:rPr>
          <w:noProof/>
        </w:rPr>
        <w:t>28</w:t>
      </w:r>
      <w:r>
        <w:rPr>
          <w:noProof/>
        </w:rPr>
        <w:fldChar w:fldCharType="end"/>
      </w:r>
    </w:p>
    <w:p w14:paraId="2B8EB65C" w14:textId="77777777" w:rsidR="00E17CDC" w:rsidRDefault="00E17CDC">
      <w:pPr>
        <w:pStyle w:val="TOC2"/>
        <w:tabs>
          <w:tab w:val="left" w:pos="795"/>
          <w:tab w:val="right" w:leader="dot" w:pos="8630"/>
        </w:tabs>
        <w:rPr>
          <w:noProof/>
        </w:rPr>
      </w:pPr>
      <w:r>
        <w:rPr>
          <w:noProof/>
        </w:rPr>
        <w:t>7.3</w:t>
      </w:r>
      <w:r>
        <w:rPr>
          <w:noProof/>
        </w:rPr>
        <w:tab/>
        <w:t>Probabilistic analysis</w:t>
      </w:r>
      <w:r>
        <w:rPr>
          <w:noProof/>
        </w:rPr>
        <w:tab/>
      </w:r>
      <w:r>
        <w:rPr>
          <w:noProof/>
        </w:rPr>
        <w:fldChar w:fldCharType="begin"/>
      </w:r>
      <w:r>
        <w:rPr>
          <w:noProof/>
        </w:rPr>
        <w:instrText xml:space="preserve"> PAGEREF _Toc188035485 \h </w:instrText>
      </w:r>
      <w:r>
        <w:rPr>
          <w:noProof/>
        </w:rPr>
      </w:r>
      <w:r>
        <w:rPr>
          <w:noProof/>
        </w:rPr>
        <w:fldChar w:fldCharType="separate"/>
      </w:r>
      <w:r>
        <w:rPr>
          <w:noProof/>
        </w:rPr>
        <w:t>29</w:t>
      </w:r>
      <w:r>
        <w:rPr>
          <w:noProof/>
        </w:rPr>
        <w:fldChar w:fldCharType="end"/>
      </w:r>
    </w:p>
    <w:p w14:paraId="1CF6B460" w14:textId="77777777" w:rsidR="00E17CDC" w:rsidRDefault="00E17CDC">
      <w:pPr>
        <w:pStyle w:val="TOC3"/>
        <w:tabs>
          <w:tab w:val="left" w:pos="1196"/>
          <w:tab w:val="right" w:leader="dot" w:pos="8630"/>
        </w:tabs>
        <w:rPr>
          <w:noProof/>
        </w:rPr>
      </w:pPr>
      <w:r w:rsidRPr="00FE2D35">
        <w:rPr>
          <w:i/>
          <w:noProof/>
        </w:rPr>
        <w:t>7.3.1</w:t>
      </w:r>
      <w:r>
        <w:rPr>
          <w:noProof/>
        </w:rPr>
        <w:tab/>
      </w:r>
      <w:r w:rsidRPr="00FE2D35">
        <w:rPr>
          <w:i/>
          <w:noProof/>
        </w:rPr>
        <w:t>Hazts</w:t>
      </w:r>
      <w:r>
        <w:rPr>
          <w:noProof/>
        </w:rPr>
        <w:tab/>
      </w:r>
      <w:r>
        <w:rPr>
          <w:noProof/>
        </w:rPr>
        <w:fldChar w:fldCharType="begin"/>
      </w:r>
      <w:r>
        <w:rPr>
          <w:noProof/>
        </w:rPr>
        <w:instrText xml:space="preserve"> PAGEREF _Toc188035486 \h </w:instrText>
      </w:r>
      <w:r>
        <w:rPr>
          <w:noProof/>
        </w:rPr>
      </w:r>
      <w:r>
        <w:rPr>
          <w:noProof/>
        </w:rPr>
        <w:fldChar w:fldCharType="separate"/>
      </w:r>
      <w:r>
        <w:rPr>
          <w:noProof/>
        </w:rPr>
        <w:t>29</w:t>
      </w:r>
      <w:r>
        <w:rPr>
          <w:noProof/>
        </w:rPr>
        <w:fldChar w:fldCharType="end"/>
      </w:r>
    </w:p>
    <w:p w14:paraId="3F728F42" w14:textId="77777777" w:rsidR="00E17CDC" w:rsidRDefault="00E17CDC">
      <w:pPr>
        <w:pStyle w:val="TOC3"/>
        <w:tabs>
          <w:tab w:val="left" w:pos="1196"/>
          <w:tab w:val="right" w:leader="dot" w:pos="8630"/>
        </w:tabs>
        <w:rPr>
          <w:noProof/>
        </w:rPr>
      </w:pPr>
      <w:r w:rsidRPr="00FE2D35">
        <w:rPr>
          <w:i/>
          <w:noProof/>
        </w:rPr>
        <w:t>7.3.2</w:t>
      </w:r>
      <w:r>
        <w:rPr>
          <w:noProof/>
        </w:rPr>
        <w:tab/>
      </w:r>
      <w:r w:rsidRPr="00FE2D35">
        <w:rPr>
          <w:i/>
          <w:noProof/>
        </w:rPr>
        <w:t>Tsunprob_dmx2</w:t>
      </w:r>
      <w:r>
        <w:rPr>
          <w:noProof/>
        </w:rPr>
        <w:tab/>
      </w:r>
      <w:r>
        <w:rPr>
          <w:noProof/>
        </w:rPr>
        <w:fldChar w:fldCharType="begin"/>
      </w:r>
      <w:r>
        <w:rPr>
          <w:noProof/>
        </w:rPr>
        <w:instrText xml:space="preserve"> PAGEREF _Toc188035487 \h </w:instrText>
      </w:r>
      <w:r>
        <w:rPr>
          <w:noProof/>
        </w:rPr>
      </w:r>
      <w:r>
        <w:rPr>
          <w:noProof/>
        </w:rPr>
        <w:fldChar w:fldCharType="separate"/>
      </w:r>
      <w:r>
        <w:rPr>
          <w:noProof/>
        </w:rPr>
        <w:t>29</w:t>
      </w:r>
      <w:r>
        <w:rPr>
          <w:noProof/>
        </w:rPr>
        <w:fldChar w:fldCharType="end"/>
      </w:r>
    </w:p>
    <w:p w14:paraId="28EE9C49" w14:textId="77777777" w:rsidR="00E17CDC" w:rsidRDefault="00E17CDC">
      <w:pPr>
        <w:pStyle w:val="TOC3"/>
        <w:tabs>
          <w:tab w:val="left" w:pos="1196"/>
          <w:tab w:val="right" w:leader="dot" w:pos="8630"/>
        </w:tabs>
        <w:rPr>
          <w:noProof/>
        </w:rPr>
      </w:pPr>
      <w:r w:rsidRPr="00FE2D35">
        <w:rPr>
          <w:i/>
          <w:noProof/>
        </w:rPr>
        <w:t>7.3.3</w:t>
      </w:r>
      <w:r>
        <w:rPr>
          <w:noProof/>
        </w:rPr>
        <w:tab/>
      </w:r>
      <w:r w:rsidRPr="00FE2D35">
        <w:rPr>
          <w:i/>
          <w:noProof/>
        </w:rPr>
        <w:t>Tsunprob_haz</w:t>
      </w:r>
      <w:r>
        <w:rPr>
          <w:noProof/>
        </w:rPr>
        <w:tab/>
      </w:r>
      <w:r>
        <w:rPr>
          <w:noProof/>
        </w:rPr>
        <w:fldChar w:fldCharType="begin"/>
      </w:r>
      <w:r>
        <w:rPr>
          <w:noProof/>
        </w:rPr>
        <w:instrText xml:space="preserve"> PAGEREF _Toc188035488 \h </w:instrText>
      </w:r>
      <w:r>
        <w:rPr>
          <w:noProof/>
        </w:rPr>
      </w:r>
      <w:r>
        <w:rPr>
          <w:noProof/>
        </w:rPr>
        <w:fldChar w:fldCharType="separate"/>
      </w:r>
      <w:r>
        <w:rPr>
          <w:noProof/>
        </w:rPr>
        <w:t>29</w:t>
      </w:r>
      <w:r>
        <w:rPr>
          <w:noProof/>
        </w:rPr>
        <w:fldChar w:fldCharType="end"/>
      </w:r>
    </w:p>
    <w:p w14:paraId="64EE7708" w14:textId="77777777" w:rsidR="00E17CDC" w:rsidRDefault="00E17CDC">
      <w:pPr>
        <w:pStyle w:val="TOC2"/>
        <w:tabs>
          <w:tab w:val="left" w:pos="795"/>
          <w:tab w:val="right" w:leader="dot" w:pos="8630"/>
        </w:tabs>
        <w:rPr>
          <w:noProof/>
        </w:rPr>
      </w:pPr>
      <w:r>
        <w:rPr>
          <w:noProof/>
        </w:rPr>
        <w:t>7.4</w:t>
      </w:r>
      <w:r>
        <w:rPr>
          <w:noProof/>
        </w:rPr>
        <w:tab/>
        <w:t>Post-processing</w:t>
      </w:r>
      <w:r>
        <w:rPr>
          <w:noProof/>
        </w:rPr>
        <w:tab/>
      </w:r>
      <w:r>
        <w:rPr>
          <w:noProof/>
        </w:rPr>
        <w:fldChar w:fldCharType="begin"/>
      </w:r>
      <w:r>
        <w:rPr>
          <w:noProof/>
        </w:rPr>
        <w:instrText xml:space="preserve"> PAGEREF _Toc188035489 \h </w:instrText>
      </w:r>
      <w:r>
        <w:rPr>
          <w:noProof/>
        </w:rPr>
      </w:r>
      <w:r>
        <w:rPr>
          <w:noProof/>
        </w:rPr>
        <w:fldChar w:fldCharType="separate"/>
      </w:r>
      <w:r>
        <w:rPr>
          <w:noProof/>
        </w:rPr>
        <w:t>30</w:t>
      </w:r>
      <w:r>
        <w:rPr>
          <w:noProof/>
        </w:rPr>
        <w:fldChar w:fldCharType="end"/>
      </w:r>
    </w:p>
    <w:p w14:paraId="2B5957EE" w14:textId="77777777" w:rsidR="00E17CDC" w:rsidRDefault="00E17CDC">
      <w:pPr>
        <w:pStyle w:val="TOC1"/>
        <w:tabs>
          <w:tab w:val="left" w:pos="373"/>
          <w:tab w:val="right" w:leader="dot" w:pos="8630"/>
        </w:tabs>
        <w:rPr>
          <w:noProof/>
        </w:rPr>
      </w:pPr>
      <w:r>
        <w:rPr>
          <w:noProof/>
        </w:rPr>
        <w:t>8</w:t>
      </w:r>
      <w:r>
        <w:rPr>
          <w:noProof/>
        </w:rPr>
        <w:tab/>
        <w:t>References</w:t>
      </w:r>
      <w:r>
        <w:rPr>
          <w:noProof/>
        </w:rPr>
        <w:tab/>
      </w:r>
      <w:r>
        <w:rPr>
          <w:noProof/>
        </w:rPr>
        <w:fldChar w:fldCharType="begin"/>
      </w:r>
      <w:r>
        <w:rPr>
          <w:noProof/>
        </w:rPr>
        <w:instrText xml:space="preserve"> PAGEREF _Toc188035490 \h </w:instrText>
      </w:r>
      <w:r>
        <w:rPr>
          <w:noProof/>
        </w:rPr>
      </w:r>
      <w:r>
        <w:rPr>
          <w:noProof/>
        </w:rPr>
        <w:fldChar w:fldCharType="separate"/>
      </w:r>
      <w:r>
        <w:rPr>
          <w:noProof/>
        </w:rPr>
        <w:t>30</w:t>
      </w:r>
      <w:r>
        <w:rPr>
          <w:noProof/>
        </w:rPr>
        <w:fldChar w:fldCharType="end"/>
      </w:r>
    </w:p>
    <w:p w14:paraId="1D8F2020" w14:textId="77777777" w:rsidR="00E17CDC" w:rsidRDefault="00E17CDC">
      <w:pPr>
        <w:pStyle w:val="TOC1"/>
        <w:tabs>
          <w:tab w:val="right" w:leader="dot" w:pos="8630"/>
        </w:tabs>
        <w:rPr>
          <w:noProof/>
        </w:rPr>
      </w:pPr>
      <w:r>
        <w:rPr>
          <w:noProof/>
        </w:rPr>
        <w:t>Appendix A: Annotated sample input and output files</w:t>
      </w:r>
      <w:r>
        <w:rPr>
          <w:noProof/>
        </w:rPr>
        <w:tab/>
      </w:r>
      <w:r>
        <w:rPr>
          <w:noProof/>
        </w:rPr>
        <w:fldChar w:fldCharType="begin"/>
      </w:r>
      <w:r>
        <w:rPr>
          <w:noProof/>
        </w:rPr>
        <w:instrText xml:space="preserve"> PAGEREF _Toc188035491 \h </w:instrText>
      </w:r>
      <w:r>
        <w:rPr>
          <w:noProof/>
        </w:rPr>
      </w:r>
      <w:r>
        <w:rPr>
          <w:noProof/>
        </w:rPr>
        <w:fldChar w:fldCharType="separate"/>
      </w:r>
      <w:r>
        <w:rPr>
          <w:noProof/>
        </w:rPr>
        <w:t>32</w:t>
      </w:r>
      <w:r>
        <w:rPr>
          <w:noProof/>
        </w:rPr>
        <w:fldChar w:fldCharType="end"/>
      </w:r>
    </w:p>
    <w:p w14:paraId="16D03D3A" w14:textId="77777777" w:rsidR="00E17CDC" w:rsidRDefault="00E17CDC">
      <w:pPr>
        <w:pStyle w:val="TOC1"/>
        <w:tabs>
          <w:tab w:val="right" w:leader="dot" w:pos="8630"/>
        </w:tabs>
        <w:rPr>
          <w:noProof/>
        </w:rPr>
      </w:pPr>
      <w:r>
        <w:rPr>
          <w:noProof/>
        </w:rPr>
        <w:t>Appendix B Generic Mapping Tools (GMT)</w:t>
      </w:r>
      <w:r>
        <w:rPr>
          <w:noProof/>
        </w:rPr>
        <w:tab/>
      </w:r>
      <w:r>
        <w:rPr>
          <w:noProof/>
        </w:rPr>
        <w:fldChar w:fldCharType="begin"/>
      </w:r>
      <w:r>
        <w:rPr>
          <w:noProof/>
        </w:rPr>
        <w:instrText xml:space="preserve"> PAGEREF _Toc188035492 \h </w:instrText>
      </w:r>
      <w:r>
        <w:rPr>
          <w:noProof/>
        </w:rPr>
      </w:r>
      <w:r>
        <w:rPr>
          <w:noProof/>
        </w:rPr>
        <w:fldChar w:fldCharType="separate"/>
      </w:r>
      <w:r>
        <w:rPr>
          <w:noProof/>
        </w:rPr>
        <w:t>52</w:t>
      </w:r>
      <w:r>
        <w:rPr>
          <w:noProof/>
        </w:rPr>
        <w:fldChar w:fldCharType="end"/>
      </w:r>
    </w:p>
    <w:p w14:paraId="0E9F6065" w14:textId="77777777" w:rsidR="0046123F" w:rsidRDefault="0046123F" w:rsidP="0046123F">
      <w:r>
        <w:fldChar w:fldCharType="end"/>
      </w:r>
    </w:p>
    <w:p w14:paraId="1C32E100" w14:textId="66EE7141" w:rsidR="00A426C6" w:rsidRDefault="00A426C6">
      <w:r>
        <w:br w:type="page"/>
      </w:r>
    </w:p>
    <w:p w14:paraId="647BCAA0" w14:textId="77777777" w:rsidR="00A426C6" w:rsidRPr="0046123F" w:rsidRDefault="00A426C6" w:rsidP="0046123F"/>
    <w:p w14:paraId="01470689" w14:textId="4DE035C9" w:rsidR="00CB747C" w:rsidRDefault="00CB747C" w:rsidP="00CB747C">
      <w:pPr>
        <w:pStyle w:val="Heading1"/>
      </w:pPr>
      <w:bookmarkStart w:id="1" w:name="_Toc188035450"/>
      <w:r>
        <w:t>Introduction</w:t>
      </w:r>
      <w:bookmarkEnd w:id="1"/>
    </w:p>
    <w:p w14:paraId="37D3B989" w14:textId="31D3732D" w:rsidR="00BD0EC3" w:rsidRPr="00BD0EC3" w:rsidRDefault="006A6F45" w:rsidP="006A6F45">
      <w:pPr>
        <w:pStyle w:val="BodyText"/>
      </w:pPr>
      <w:r>
        <w:t xml:space="preserve">This manual describes the background and use of the URS Corporation’s set of codes to perform a Probabilistic Tsunami Hazard Analysis (PTHA). </w:t>
      </w:r>
      <w:r w:rsidR="00126BD8">
        <w:t xml:space="preserve"> </w:t>
      </w:r>
      <w:r w:rsidR="0053152D">
        <w:t>This set of codes is based on freely available existing third party software as well as software originally developed by URS. These codes were developed under grants and contracts from the United States Geological Survey through the National Earthquake Hazard Reduction Program (NEHRP) and the California Department of Transportation (Caltrans) through the Pacific Earthquake Engineering Research Center (PEER)</w:t>
      </w:r>
      <w:r w:rsidR="009812D3">
        <w:t xml:space="preserve"> (Thio et al., 2010)</w:t>
      </w:r>
      <w:r w:rsidR="0053152D">
        <w:t xml:space="preserve">. </w:t>
      </w:r>
    </w:p>
    <w:p w14:paraId="1D529D38" w14:textId="7A36F745" w:rsidR="002D5591" w:rsidRDefault="002D5591" w:rsidP="00595368">
      <w:pPr>
        <w:pStyle w:val="Heading1"/>
      </w:pPr>
      <w:bookmarkStart w:id="2" w:name="_Toc188035451"/>
      <w:r>
        <w:t>Probabilistic Tsunami Hazard Analysis</w:t>
      </w:r>
      <w:bookmarkEnd w:id="2"/>
    </w:p>
    <w:p w14:paraId="05662C36" w14:textId="77777777" w:rsidR="002D5591" w:rsidRDefault="002D5591" w:rsidP="005D4758">
      <w:pPr>
        <w:pStyle w:val="Heading2"/>
      </w:pPr>
      <w:bookmarkStart w:id="3" w:name="_Toc188035452"/>
      <w:r>
        <w:t>Background</w:t>
      </w:r>
      <w:bookmarkEnd w:id="3"/>
    </w:p>
    <w:p w14:paraId="6192DEA5" w14:textId="64EC4182" w:rsidR="00801417" w:rsidRDefault="006A6F45" w:rsidP="006A6F45">
      <w:pPr>
        <w:pStyle w:val="BodyText"/>
      </w:pPr>
      <w:r>
        <w:t>Probabilistic seismic hazard analysis (PSHA) has been a primary tool in the development of design criteria for buildings and infrastructure in engineeri</w:t>
      </w:r>
      <w:r w:rsidR="0070388A">
        <w:t>ng for the last few decades. It</w:t>
      </w:r>
      <w:r>
        <w:t>s use is intricately lin</w:t>
      </w:r>
      <w:r w:rsidR="0070388A">
        <w:t>k</w:t>
      </w:r>
      <w:r>
        <w:t xml:space="preserve">ed to the use of Performance Based Engineering </w:t>
      </w:r>
      <w:r w:rsidR="0070388A">
        <w:t xml:space="preserve">(PBE) </w:t>
      </w:r>
      <w:r>
        <w:t xml:space="preserve">principles, where building design is </w:t>
      </w:r>
      <w:r w:rsidR="0070388A">
        <w:t>based on</w:t>
      </w:r>
      <w:r>
        <w:t xml:space="preserve"> several levels of performance (safe-use, collapse prevention, etc.), which are linked to a particular probability of exceedance of a ground motion level. Risk based analyses also inherently depend on a probabilistic expression of the hazard, and it is thus desirable to follow a similar framework for tsunami hazard analysis</w:t>
      </w:r>
      <w:r w:rsidR="00BE7A72">
        <w:t xml:space="preserve"> (McGuire, 2004)</w:t>
      </w:r>
      <w:r>
        <w:t xml:space="preserve">. </w:t>
      </w:r>
    </w:p>
    <w:p w14:paraId="43166FF3" w14:textId="199DE04D" w:rsidR="0070388A" w:rsidRDefault="0070388A" w:rsidP="006A6F45">
      <w:pPr>
        <w:pStyle w:val="BodyText"/>
      </w:pPr>
      <w:r>
        <w:t xml:space="preserve">For PTHA, the most obvious metric is the exceedance of a water level, or wave amplitude, since this can be readily translated into inundation, the most visible and dramatic consequence of tsunami waves. There however other metrics </w:t>
      </w:r>
      <w:r w:rsidR="007563FD">
        <w:t>that</w:t>
      </w:r>
      <w:r>
        <w:t xml:space="preserve"> may be more suited for certain purposes, such as flow velocities in ports and harbors or momentum for impact on structures. The current set of codes is setup to compute probabilities of wave height exceedance but can be adapted to model other metrics as well.</w:t>
      </w:r>
    </w:p>
    <w:p w14:paraId="1A4AC699" w14:textId="6CAA8F2B" w:rsidR="0070388A" w:rsidRDefault="007563FD" w:rsidP="006A6F45">
      <w:pPr>
        <w:pStyle w:val="BodyText"/>
      </w:pPr>
      <w:r>
        <w:t>The probabilities are computed in terms of annual rate of exceedance</w:t>
      </w:r>
      <w:r w:rsidR="009147B5">
        <w:t>, which, if we assume a Poissonian distribution, can be translated into probability of exceedance in a certain amount of time through:</w:t>
      </w:r>
    </w:p>
    <w:p w14:paraId="1C61BD5E" w14:textId="1B7552A8" w:rsidR="009147B5" w:rsidRPr="009147B5" w:rsidRDefault="009147B5" w:rsidP="006A6F45">
      <w:pPr>
        <w:pStyle w:val="BodyText"/>
      </w:pPr>
      <m:oMathPara>
        <m:oMath>
          <m:r>
            <w:rPr>
              <w:rFonts w:ascii="Cambria Math" w:hAnsi="Cambria Math"/>
            </w:rPr>
            <m:t>P=1-</m:t>
          </m:r>
          <m:sSup>
            <m:sSupPr>
              <m:ctrlPr>
                <w:rPr>
                  <w:rFonts w:ascii="Cambria Math" w:hAnsi="Cambria Math"/>
                  <w:i/>
                </w:rPr>
              </m:ctrlPr>
            </m:sSupPr>
            <m:e>
              <m:r>
                <w:rPr>
                  <w:rFonts w:ascii="Cambria Math" w:hAnsi="Cambria Math"/>
                </w:rPr>
                <m:t>e</m:t>
              </m:r>
            </m:e>
            <m:sup>
              <m:r>
                <w:rPr>
                  <w:rFonts w:ascii="Cambria Math" w:hAnsi="Cambria Math"/>
                </w:rPr>
                <m:t>-γt</m:t>
              </m:r>
            </m:sup>
          </m:sSup>
        </m:oMath>
      </m:oMathPara>
    </w:p>
    <w:p w14:paraId="7EF0B3CB" w14:textId="31A8BA38" w:rsidR="009147B5" w:rsidRDefault="009147B5" w:rsidP="006A6F45">
      <w:pPr>
        <w:pStyle w:val="BodyText"/>
      </w:pPr>
      <w:r>
        <w:t xml:space="preserve">where </w:t>
      </w:r>
      <w:r w:rsidRPr="009147B5">
        <w:rPr>
          <w:i/>
        </w:rPr>
        <w:t>P</w:t>
      </w:r>
      <w:r>
        <w:t xml:space="preserve"> is the probability of exceedance in a time period </w:t>
      </w:r>
      <w:r w:rsidRPr="009147B5">
        <w:rPr>
          <w:i/>
        </w:rPr>
        <w:t>t</w:t>
      </w:r>
      <w:r>
        <w:t xml:space="preserve"> (also called exposure time), and </w:t>
      </w:r>
      <m:oMath>
        <m:r>
          <w:rPr>
            <w:rFonts w:ascii="Cambria Math" w:hAnsi="Cambria Math"/>
          </w:rPr>
          <m:t>γ</m:t>
        </m:r>
      </m:oMath>
      <w:r>
        <w:t xml:space="preserve"> the annual rate of exceedance. In engineering applications, we are usually interested in certain </w:t>
      </w:r>
      <w:r>
        <w:lastRenderedPageBreak/>
        <w:t xml:space="preserve">probability levels that are expressed in terms of </w:t>
      </w:r>
      <w:r w:rsidRPr="009147B5">
        <w:rPr>
          <w:i/>
        </w:rPr>
        <w:t>P</w:t>
      </w:r>
      <w:r>
        <w:t xml:space="preserve">, such as a 2% </w:t>
      </w:r>
      <w:r w:rsidR="00D94A5A">
        <w:t xml:space="preserve">(.02) </w:t>
      </w:r>
      <w:r>
        <w:t xml:space="preserve">probability of exceedance in 50 years, where 50 years is the exposure time </w:t>
      </w:r>
      <w:r w:rsidRPr="009147B5">
        <w:rPr>
          <w:i/>
        </w:rPr>
        <w:t>t</w:t>
      </w:r>
      <w:r>
        <w:t>. Inverting the above equation as:</w:t>
      </w:r>
    </w:p>
    <w:p w14:paraId="3FF26619" w14:textId="1937F35A" w:rsidR="009147B5" w:rsidRPr="009147B5" w:rsidRDefault="009147B5" w:rsidP="006A6F45">
      <w:pPr>
        <w:pStyle w:val="BodyText"/>
      </w:pPr>
      <m:oMathPara>
        <m:oMath>
          <m:r>
            <w:rPr>
              <w:rFonts w:ascii="Cambria Math" w:hAnsi="Cambria Math"/>
            </w:rPr>
            <m:t>γ=</m:t>
          </m:r>
          <m:f>
            <m:fPr>
              <m:ctrlPr>
                <w:rPr>
                  <w:rFonts w:ascii="Cambria Math" w:hAnsi="Cambria Math"/>
                  <w:i/>
                </w:rPr>
              </m:ctrlPr>
            </m:fPr>
            <m:num>
              <m:r>
                <w:rPr>
                  <w:rFonts w:ascii="Cambria Math" w:hAnsi="Cambria Math"/>
                </w:rPr>
                <m:t>-ln(1-P)</m:t>
              </m:r>
            </m:num>
            <m:den>
              <m:r>
                <w:rPr>
                  <w:rFonts w:ascii="Cambria Math" w:hAnsi="Cambria Math"/>
                </w:rPr>
                <m:t>t</m:t>
              </m:r>
            </m:den>
          </m:f>
        </m:oMath>
      </m:oMathPara>
    </w:p>
    <w:p w14:paraId="127F7E4B" w14:textId="4CB22223" w:rsidR="009147B5" w:rsidRDefault="00D94A5A" w:rsidP="006A6F45">
      <w:pPr>
        <w:pStyle w:val="BodyText"/>
      </w:pPr>
      <w:r>
        <w:t>we can then calculate the corresponding annual rate of exceedance as .00040405 yr</w:t>
      </w:r>
      <w:r>
        <w:rPr>
          <w:vertAlign w:val="superscript"/>
        </w:rPr>
        <w:t>-1</w:t>
      </w:r>
      <w:r>
        <w:t>, or a recurrence time</w:t>
      </w:r>
      <w:r w:rsidR="0058719B">
        <w:t>, often referred to as Average Return Period (ARP),</w:t>
      </w:r>
      <w:r>
        <w:t xml:space="preserve"> of  2475 yr.</w:t>
      </w:r>
      <w:r w:rsidR="0058719B">
        <w:t xml:space="preserve"> Other periods of interest are 10% and 5% in 50 years, which correspond to 475 and 975 years ARP respectively.</w:t>
      </w:r>
    </w:p>
    <w:p w14:paraId="68D464D7" w14:textId="6B86AEEC" w:rsidR="0058719B" w:rsidRPr="00D94A5A" w:rsidRDefault="0058719B" w:rsidP="006A6F45">
      <w:pPr>
        <w:pStyle w:val="BodyText"/>
      </w:pPr>
      <w:r>
        <w:t xml:space="preserve">In performance based engineering, these probability levels are tied to a specific performance level, for instance a building may be designed to remain operable for 475 yr ARP level ground motions, be temporarily inoperable but repairable </w:t>
      </w:r>
      <w:r w:rsidR="00E94038">
        <w:t xml:space="preserve">within a reasonable amount of time </w:t>
      </w:r>
      <w:r>
        <w:t>for the 975 year ground motion levels and not collapse (but be permanently in-operable) for 2475 yr events</w:t>
      </w:r>
      <w:r w:rsidR="00E94038">
        <w:t xml:space="preserve"> (“life-safety”)</w:t>
      </w:r>
      <w:r>
        <w:t>.</w:t>
      </w:r>
    </w:p>
    <w:p w14:paraId="24E54651" w14:textId="4190A3E4" w:rsidR="002966B6" w:rsidRDefault="00D42381" w:rsidP="006A6F45">
      <w:pPr>
        <w:pStyle w:val="BodyText"/>
      </w:pPr>
      <w:r>
        <w:t xml:space="preserve">Probabilistic tsunami hazard analysis, like its seismic counterpart, follows a dualistic approach to probability. Whereas some aspects are defined in </w:t>
      </w:r>
      <w:r w:rsidR="002966B6">
        <w:t xml:space="preserve">the familiar </w:t>
      </w:r>
      <w:r>
        <w:t xml:space="preserve">terms of frequency of occurrence (such as </w:t>
      </w:r>
      <w:r w:rsidR="000E6223">
        <w:t xml:space="preserve">intermediate </w:t>
      </w:r>
      <w:r>
        <w:t xml:space="preserve">earthquake recurrence, magnitude distribution), others are </w:t>
      </w:r>
      <w:r w:rsidR="00594383">
        <w:t xml:space="preserve">more based on judgment, </w:t>
      </w:r>
      <w:r w:rsidR="002966B6">
        <w:t>which is</w:t>
      </w:r>
      <w:r w:rsidR="00594383">
        <w:t xml:space="preserve"> a subjective </w:t>
      </w:r>
      <w:r w:rsidR="009D530D">
        <w:t>approach</w:t>
      </w:r>
      <w:r w:rsidR="00BE7A72">
        <w:t xml:space="preserve"> (Vick, 2002)</w:t>
      </w:r>
      <w:r w:rsidR="00594383">
        <w:t xml:space="preserve">.  </w:t>
      </w:r>
    </w:p>
    <w:p w14:paraId="448FF4F7" w14:textId="6BC684E0" w:rsidR="00817010" w:rsidRDefault="00594383" w:rsidP="006A6F45">
      <w:pPr>
        <w:pStyle w:val="BodyText"/>
      </w:pPr>
      <w:r>
        <w:t>For instance, we may characterize the recurrence of intermediate earthquakes in terms of a Gutenberg-Richter distribution, constrained by a catalog of historical earthquakes. The assumption is that the occurrence of earthquakes is a stationary process, and that the catalog represents a</w:t>
      </w:r>
      <w:r w:rsidR="009D530D">
        <w:t xml:space="preserve"> homogenous sample of the long</w:t>
      </w:r>
      <w:r w:rsidR="00AC6E24">
        <w:t>-</w:t>
      </w:r>
      <w:r>
        <w:t>term seismic behavior of a source.</w:t>
      </w:r>
      <w:r w:rsidR="002966B6">
        <w:t xml:space="preserve"> </w:t>
      </w:r>
      <w:r>
        <w:t>For large earthquakes however, the return times are</w:t>
      </w:r>
      <w:r w:rsidR="002966B6">
        <w:t xml:space="preserve"> so long relative to our historic record, even when paleo-seismic data is included, that the recurrence properties of these events cannot be described with a stationary model based on a regression of observed earthquake occurrence.  We therefore need to introduce the concept of judgment, where we use our current understanding of earthquake processes, including analyses of similar structures elsewhere</w:t>
      </w:r>
      <w:r w:rsidR="009D530D">
        <w:t xml:space="preserve"> and other information, such</w:t>
      </w:r>
      <w:r w:rsidR="002966B6">
        <w:t xml:space="preserve"> as local geological conditions</w:t>
      </w:r>
      <w:r w:rsidR="009D530D">
        <w:t>, strain rates etc.</w:t>
      </w:r>
      <w:r w:rsidR="002966B6">
        <w:t xml:space="preserve">, to make assumptions on the recurrence of large earthquakes. This is a subjective approach to probability, centered on the observer rather than the observations, and will inevitably be different from one practitioner to the other.  </w:t>
      </w:r>
      <w:r w:rsidR="009D530D">
        <w:t>A rigorous PTHA model therefore includes the use of logic trees to express alternative understandings of the same process, e.g. large earthquake recurrence, weighted by the subje</w:t>
      </w:r>
      <w:r w:rsidR="000E6223">
        <w:t>c</w:t>
      </w:r>
      <w:r w:rsidR="009D530D">
        <w:t xml:space="preserve">tive likelihood of that alternative </w:t>
      </w:r>
      <w:r w:rsidR="000E6223">
        <w:t>model</w:t>
      </w:r>
      <w:r w:rsidR="009D530D">
        <w:t xml:space="preserve"> (“degree of belief”)</w:t>
      </w:r>
      <w:r w:rsidR="00551FF7">
        <w:t>, where the weights of the alternative</w:t>
      </w:r>
      <w:r w:rsidR="00305A6F">
        <w:t>s</w:t>
      </w:r>
      <w:r w:rsidR="00551FF7">
        <w:t xml:space="preserve"> sum to unity</w:t>
      </w:r>
      <w:r w:rsidR="009D530D">
        <w:t xml:space="preserve">. </w:t>
      </w:r>
      <w:r>
        <w:t>We shall explain in a later section how this distinction is manifested in the handling of uncertainties</w:t>
      </w:r>
      <w:r w:rsidR="000E6223">
        <w:t xml:space="preserve"> throughout the analysis</w:t>
      </w:r>
      <w:r>
        <w:t xml:space="preserve">. </w:t>
      </w:r>
    </w:p>
    <w:p w14:paraId="602BBB77" w14:textId="3331AD9E" w:rsidR="00E00DAB" w:rsidRPr="00801417" w:rsidRDefault="00E00DAB" w:rsidP="006A6F45">
      <w:pPr>
        <w:pStyle w:val="BodyText"/>
      </w:pPr>
    </w:p>
    <w:p w14:paraId="3BBAD64E" w14:textId="77777777" w:rsidR="002D5591" w:rsidRDefault="002D5591" w:rsidP="005D4758">
      <w:pPr>
        <w:pStyle w:val="Heading2"/>
      </w:pPr>
      <w:bookmarkStart w:id="4" w:name="_Toc188035453"/>
      <w:r>
        <w:lastRenderedPageBreak/>
        <w:t>Overview of the URS approach</w:t>
      </w:r>
      <w:bookmarkEnd w:id="4"/>
    </w:p>
    <w:p w14:paraId="5A745175" w14:textId="72EF9B2F" w:rsidR="00801417" w:rsidRDefault="006A6F45" w:rsidP="006A6F45">
      <w:pPr>
        <w:pStyle w:val="BodyText"/>
      </w:pPr>
      <w:r>
        <w:t>In order to ensure consistency with seismic practice, the URS approach closely follows, where possible, the PSHA practice. For instance, early versions of this code borrowed heavily from the Haz36 PSHA code by Norm Abrahamson, and the overall framework remains quite similar</w:t>
      </w:r>
      <w:r w:rsidR="007B0494">
        <w:t xml:space="preserve"> to facilitate model exchange between the PSHA and PTHA codes</w:t>
      </w:r>
      <w:r>
        <w:t>. There are however some important differences between PSHA and PTHA.</w:t>
      </w:r>
      <w:r w:rsidR="008D5CD7">
        <w:t xml:space="preserve"> The most important difference between the two is the impracticality of using something similar to Ground Motion Prediction Equation (GMPE’s, aka Attenuation relations) in tsunami hazard due to the very strong dependence of tsunami waveheights on bathymetry, which precludes the use of simple magnitude distance relations. Fortunately, since the global bathymetry is relatively well-constrained and computational algorithms are sufficiently accurate and efficient, it is possible to replace the GMPE-type relations with actual computed tsunami waveforms. </w:t>
      </w:r>
      <w:r w:rsidR="00AC6E24">
        <w:t>We can summarize the methodology with the following list of steps, with d</w:t>
      </w:r>
      <w:r w:rsidR="008D5CD7">
        <w:t xml:space="preserve">etails </w:t>
      </w:r>
      <w:r w:rsidR="00AC6E24">
        <w:t>discussed in later sections:</w:t>
      </w:r>
    </w:p>
    <w:p w14:paraId="4E793684" w14:textId="77777777" w:rsidR="00AC6E24" w:rsidRDefault="00AC6E24" w:rsidP="006A6F45">
      <w:pPr>
        <w:pStyle w:val="BodyText"/>
      </w:pPr>
    </w:p>
    <w:p w14:paraId="6D2149B7" w14:textId="1E834F3B" w:rsidR="00AC6E24" w:rsidRDefault="00AC6E24" w:rsidP="00AC6E24">
      <w:pPr>
        <w:pStyle w:val="BodyText"/>
        <w:numPr>
          <w:ilvl w:val="0"/>
          <w:numId w:val="17"/>
        </w:numPr>
      </w:pPr>
      <w:r>
        <w:t>Identification and setup (subfault partitioning) of earthquake sources</w:t>
      </w:r>
    </w:p>
    <w:p w14:paraId="2A2B5B50" w14:textId="005D321C" w:rsidR="00AC6E24" w:rsidRDefault="00AC6E24" w:rsidP="00AC6E24">
      <w:pPr>
        <w:pStyle w:val="BodyText"/>
        <w:numPr>
          <w:ilvl w:val="0"/>
          <w:numId w:val="17"/>
        </w:numPr>
      </w:pPr>
      <w:r>
        <w:t>Computation of fundamental Green’s functions for every sub-fault to near-shore locations</w:t>
      </w:r>
    </w:p>
    <w:p w14:paraId="1257FA85" w14:textId="2F5228F5" w:rsidR="00AC6E24" w:rsidRDefault="00AC6E24" w:rsidP="00AC6E24">
      <w:pPr>
        <w:pStyle w:val="BodyText"/>
        <w:numPr>
          <w:ilvl w:val="0"/>
          <w:numId w:val="17"/>
        </w:numPr>
      </w:pPr>
      <w:r>
        <w:t>Definition of earthquake recurrence model</w:t>
      </w:r>
    </w:p>
    <w:p w14:paraId="7DFA06DC" w14:textId="2C729090" w:rsidR="00AC6E24" w:rsidRDefault="00AC6E24" w:rsidP="00AC6E24">
      <w:pPr>
        <w:pStyle w:val="BodyText"/>
        <w:numPr>
          <w:ilvl w:val="0"/>
          <w:numId w:val="17"/>
        </w:numPr>
      </w:pPr>
      <w:r>
        <w:t>Generation of a large set of scenario events that represents the full integration over earthquake magnitudes, locations and sources, for every logic tree branch</w:t>
      </w:r>
    </w:p>
    <w:p w14:paraId="44677CE5" w14:textId="7A31F21C" w:rsidR="00AC6E24" w:rsidRDefault="00AC6E24" w:rsidP="00AC6E24">
      <w:pPr>
        <w:pStyle w:val="BodyText"/>
        <w:numPr>
          <w:ilvl w:val="0"/>
          <w:numId w:val="17"/>
        </w:numPr>
      </w:pPr>
      <w:r>
        <w:t>Computation of near-shore probabilistic waveheight exceedance rates</w:t>
      </w:r>
    </w:p>
    <w:p w14:paraId="44CC769F" w14:textId="77777777" w:rsidR="00AC6E24" w:rsidRDefault="00AC6E24" w:rsidP="006A6F45">
      <w:pPr>
        <w:pStyle w:val="BodyText"/>
      </w:pPr>
    </w:p>
    <w:p w14:paraId="2EBDD421" w14:textId="1DB74EC8" w:rsidR="00924780" w:rsidRDefault="001368F2" w:rsidP="00924780">
      <w:pPr>
        <w:pStyle w:val="BodyText"/>
        <w:keepNext/>
      </w:pPr>
      <w:r>
        <w:rPr>
          <w:noProof/>
        </w:rPr>
        <w:lastRenderedPageBreak/>
        <mc:AlternateContent>
          <mc:Choice Requires="wpg">
            <w:drawing>
              <wp:anchor distT="0" distB="0" distL="114300" distR="114300" simplePos="0" relativeHeight="251669504" behindDoc="0" locked="0" layoutInCell="1" allowOverlap="1" wp14:anchorId="1C560595" wp14:editId="39C5E992">
                <wp:simplePos x="0" y="0"/>
                <wp:positionH relativeFrom="column">
                  <wp:posOffset>5080</wp:posOffset>
                </wp:positionH>
                <wp:positionV relativeFrom="paragraph">
                  <wp:posOffset>0</wp:posOffset>
                </wp:positionV>
                <wp:extent cx="5486400" cy="4368165"/>
                <wp:effectExtent l="0" t="0" r="0" b="635"/>
                <wp:wrapThrough wrapText="bothSides">
                  <wp:wrapPolygon edited="0">
                    <wp:start x="0" y="0"/>
                    <wp:lineTo x="0" y="21478"/>
                    <wp:lineTo x="21500" y="21478"/>
                    <wp:lineTo x="21500" y="0"/>
                    <wp:lineTo x="0" y="0"/>
                  </wp:wrapPolygon>
                </wp:wrapThrough>
                <wp:docPr id="35" name="Group 35"/>
                <wp:cNvGraphicFramePr/>
                <a:graphic xmlns:a="http://schemas.openxmlformats.org/drawingml/2006/main">
                  <a:graphicData uri="http://schemas.microsoft.com/office/word/2010/wordprocessingGroup">
                    <wpg:wgp>
                      <wpg:cNvGrpSpPr/>
                      <wpg:grpSpPr>
                        <a:xfrm>
                          <a:off x="0" y="0"/>
                          <a:ext cx="5486400" cy="4368165"/>
                          <a:chOff x="0" y="0"/>
                          <a:chExt cx="5486400" cy="4368165"/>
                        </a:xfrm>
                      </wpg:grpSpPr>
                      <pic:pic xmlns:pic="http://schemas.openxmlformats.org/drawingml/2006/picture">
                        <pic:nvPicPr>
                          <pic:cNvPr id="28" name="Picture 2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486400" cy="3494405"/>
                          </a:xfrm>
                          <a:prstGeom prst="rect">
                            <a:avLst/>
                          </a:prstGeom>
                        </pic:spPr>
                      </pic:pic>
                      <wps:wsp>
                        <wps:cNvPr id="34" name="Text Box 34"/>
                        <wps:cNvSpPr txBox="1"/>
                        <wps:spPr>
                          <a:xfrm>
                            <a:off x="0" y="3551555"/>
                            <a:ext cx="5486400" cy="81661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E0C367B" w14:textId="4592EF24" w:rsidR="00534DD3" w:rsidRPr="00801417" w:rsidRDefault="00534DD3" w:rsidP="001368F2">
                              <w:pPr>
                                <w:pStyle w:val="Caption"/>
                                <w:jc w:val="both"/>
                              </w:pPr>
                              <w:r>
                                <w:t xml:space="preserve">Figure </w:t>
                              </w:r>
                              <w:fldSimple w:instr=" SEQ Figure \* ARABIC ">
                                <w:r>
                                  <w:rPr>
                                    <w:noProof/>
                                  </w:rPr>
                                  <w:t>1</w:t>
                                </w:r>
                              </w:fldSimple>
                              <w:r>
                                <w:t xml:space="preserve"> Flow chart of the different steps in the PTHA analysis, divided up between the deterministic side (Green's functions) and the probabilistic side.  The example if for one particular source zone, multiple source zones are combined at the last stage, as shown with different colored lines.</w:t>
                              </w:r>
                            </w:p>
                            <w:p w14:paraId="281C265C" w14:textId="1E340E10" w:rsidR="00534DD3" w:rsidRPr="0024662F" w:rsidRDefault="00534DD3" w:rsidP="001368F2">
                              <w:pPr>
                                <w:pStyle w:val="Caption"/>
                                <w:rPr>
                                  <w:rFonts w:ascii="Times New Roman" w:eastAsia="Times New Roman" w:hAnsi="Times New Roman" w:cs="Times New Roman"/>
                                  <w:noProof/>
                                  <w:sz w:val="22"/>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560595" id="Group 35" o:spid="_x0000_s1026" style="position:absolute;left:0;text-align:left;margin-left:.4pt;margin-top:0;width:6in;height:343.95pt;z-index:251669504" coordsize="54864,4368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style="position:absolute;width:54864;height:34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">
                  <v:imagedata r:id="rId8" o:title=""/>
                </v:shape>
                <v:shapetype id="_x0000_t202" coordsize="21600,21600" o:spt="202" path="m,l,21600r21600,l21600,xe">
                  <v:stroke joinstyle="miter"/>
                  <v:path gradientshapeok="t" o:connecttype="rect"/>
                </v:shapetype>
                <v:shape id="Text Box 34" o:spid="_x0000_s1028" type="#_x0000_t202" style="position:absolute;top:35515;width:54864;height:81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SXVW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" stroked="f">
                  <v:textbox style="mso-fit-shape-to-text:t" inset="0,0,0,0">
                    <w:txbxContent>
                      <w:p w14:paraId="4E0C367B" w14:textId="4592EF24" w:rsidR="00534DD3" w:rsidRPr="00801417" w:rsidRDefault="00534DD3" w:rsidP="001368F2">
                        <w:pPr>
                          <w:pStyle w:val="Caption"/>
                          <w:jc w:val="both"/>
                        </w:pPr>
                        <w:r>
                          <w:t xml:space="preserve">Figure </w:t>
                        </w:r>
                        <w:fldSimple w:instr=" SEQ Figure \* ARABIC ">
                          <w:r>
                            <w:rPr>
                              <w:noProof/>
                            </w:rPr>
                            <w:t>1</w:t>
                          </w:r>
                        </w:fldSimple>
                        <w:r>
                          <w:t xml:space="preserve"> Flow chart of the different steps in the PTHA analysis, divided up between the deterministic side (Green's functions) and the probabilistic side.  The example if for one particular source zone, multiple source zones are combined at the last stage, as shown with different colored lines.</w:t>
                        </w:r>
                      </w:p>
                      <w:p w14:paraId="281C265C" w14:textId="1E340E10" w:rsidR="00534DD3" w:rsidRPr="0024662F" w:rsidRDefault="00534DD3" w:rsidP="001368F2">
                        <w:pPr>
                          <w:pStyle w:val="Caption"/>
                          <w:rPr>
                            <w:rFonts w:ascii="Times New Roman" w:eastAsia="Times New Roman" w:hAnsi="Times New Roman" w:cs="Times New Roman"/>
                            <w:noProof/>
                            <w:sz w:val="22"/>
                            <w:lang w:eastAsia="en-US"/>
                          </w:rPr>
                        </w:pPr>
                      </w:p>
                    </w:txbxContent>
                  </v:textbox>
                </v:shape>
                <w10:wrap type="through"/>
              </v:group>
            </w:pict>
          </mc:Fallback>
        </mc:AlternateContent>
      </w:r>
    </w:p>
    <w:p w14:paraId="09BC3B24" w14:textId="77777777" w:rsidR="002D5591" w:rsidRDefault="002D5591" w:rsidP="005D4758">
      <w:pPr>
        <w:pStyle w:val="Heading1"/>
      </w:pPr>
      <w:bookmarkStart w:id="5" w:name="_Toc188035454"/>
      <w:r>
        <w:t>Detailed implementation</w:t>
      </w:r>
      <w:bookmarkEnd w:id="5"/>
    </w:p>
    <w:p w14:paraId="15358E86" w14:textId="77777777" w:rsidR="005D4758" w:rsidRDefault="005D4758" w:rsidP="005D4758">
      <w:pPr>
        <w:pStyle w:val="Heading2"/>
      </w:pPr>
      <w:bookmarkStart w:id="6" w:name="_Toc188035455"/>
      <w:r>
        <w:t>Tsunami modeling</w:t>
      </w:r>
      <w:bookmarkEnd w:id="6"/>
    </w:p>
    <w:p w14:paraId="6011E81F" w14:textId="7E79D6E1" w:rsidR="0027172E" w:rsidRDefault="0027172E" w:rsidP="0027172E">
      <w:pPr>
        <w:pStyle w:val="BodyText"/>
      </w:pPr>
      <w:r>
        <w:t>In this section we describe the theory and algorithm that we used for the tsunami excitation, propagation and inundation model. Our particular implementation of the tsunami propagation and inundation model was developed by Satake (1995) and has been widely used since by many researchers (e.g. Ichinose et al., 2007; Fuji et al., 2006; Burbidge et al, 2008; Baba et al., 2008; Thio et al., 20</w:t>
      </w:r>
      <w:r w:rsidR="00592297">
        <w:t>10</w:t>
      </w:r>
      <w:r>
        <w:t xml:space="preserve">). The approach is very similar to, and has been calibrated with, the widely used Method of Splitting Tsunamis (MOST), which was developed by Titov and Synolakis (1996) and is used by NOAA for tsunami simulations (Titov and Gonzalez, 1997). </w:t>
      </w:r>
    </w:p>
    <w:p w14:paraId="3B65D676" w14:textId="136B454D" w:rsidR="00801417" w:rsidRPr="00801417" w:rsidRDefault="0027172E" w:rsidP="004E0EBC">
      <w:pPr>
        <w:pStyle w:val="BodyText"/>
      </w:pPr>
      <w:r>
        <w:t>All the results presented here have been computed with this non-linear moving-boundary algorithm, which allows us to compute not only waveheights in deeper water accurately, but also waveheights at the actual shoreline (as opposed to a proxy at 5-25 m in linear computations) and inundation inland.</w:t>
      </w:r>
    </w:p>
    <w:p w14:paraId="42A9783B" w14:textId="77777777" w:rsidR="002D5591" w:rsidRDefault="002D5591" w:rsidP="005D4758">
      <w:pPr>
        <w:pStyle w:val="Heading3"/>
      </w:pPr>
      <w:bookmarkStart w:id="7" w:name="_Toc188035456"/>
      <w:r>
        <w:lastRenderedPageBreak/>
        <w:t xml:space="preserve">Source </w:t>
      </w:r>
      <w:r w:rsidR="005D4758">
        <w:t xml:space="preserve">excitation </w:t>
      </w:r>
      <w:r>
        <w:t>model</w:t>
      </w:r>
      <w:bookmarkEnd w:id="7"/>
    </w:p>
    <w:p w14:paraId="4CE1485B" w14:textId="4DCDB313" w:rsidR="00801417" w:rsidRPr="00801417" w:rsidRDefault="0027172E" w:rsidP="00482E4C">
      <w:pPr>
        <w:pStyle w:val="BodyText"/>
      </w:pPr>
      <w:r w:rsidRPr="0042006F">
        <w:t xml:space="preserve">The tsunami excitation </w:t>
      </w:r>
      <w:r>
        <w:t>by</w:t>
      </w:r>
      <w:r w:rsidRPr="0042006F">
        <w:t xml:space="preserve"> earthquake sources is modeled by translating the vertical deformation field of the earthquake source </w:t>
      </w:r>
      <w:r>
        <w:t xml:space="preserve">(surface faulting) </w:t>
      </w:r>
      <w:r w:rsidRPr="0042006F">
        <w:t>into a vertical displacement of the water column. This method is commonly used in tsunami studies (e.g. Titov and Synolakis 1996; Satake 1995). The static displacement fields were computed using a frequency-wave</w:t>
      </w:r>
      <w:r>
        <w:t>-</w:t>
      </w:r>
      <w:r w:rsidRPr="0042006F">
        <w:t>number integration technique (FK) using a simple layered crustal model</w:t>
      </w:r>
      <w:r>
        <w:t xml:space="preserve"> (Wang et al., 2003; 2006)</w:t>
      </w:r>
      <w:r w:rsidRPr="0042006F">
        <w:t>.</w:t>
      </w:r>
      <w:r>
        <w:t xml:space="preserve"> </w:t>
      </w:r>
    </w:p>
    <w:p w14:paraId="7A764932" w14:textId="77777777" w:rsidR="002D5591" w:rsidRDefault="002D5591" w:rsidP="005D4758">
      <w:pPr>
        <w:pStyle w:val="Heading3"/>
      </w:pPr>
      <w:bookmarkStart w:id="8" w:name="_Toc188035457"/>
      <w:r>
        <w:t>Tsunami computation</w:t>
      </w:r>
      <w:bookmarkEnd w:id="8"/>
    </w:p>
    <w:p w14:paraId="6A680BD7" w14:textId="675BB578" w:rsidR="0027172E" w:rsidRPr="00482E4C" w:rsidRDefault="0027172E" w:rsidP="00482E4C">
      <w:pPr>
        <w:pStyle w:val="BodyText"/>
      </w:pPr>
      <w:r w:rsidRPr="00724DCE">
        <w:t>We take an Eulerian approach to describe the particle motion of the fluid. Only the velocity changes of the fluid are described at some point and at some instant of time rather than describing its absolute displacement. We consider a wave that is a propagating disturbance from an equilibrium state. Gravity waves occur when the only restoring force is gravity. When the horizontal scale of motion is much larger than the water depth, then the vertical acceleration of water is much smaller than the gravity acceleration and thus negligible. This means that the whole water mass from the bottom to the surface is assumed to move uniformly in a horizontal direction. This kind of gravity wave is also known as a “long-wave.” Long wave approximations are appropriate when the water depth of lakes and oceans (&lt; 5 km) is much smaller than the length of the disturbance (fault lengths ~ 10-1000 km).</w:t>
      </w:r>
      <w:r>
        <w:t xml:space="preserve"> This approximation gives an accurate description of tsunami wave propagation in the open ocean. In order to also model the propagation of tsunami waves in coastal areas, we use an approximation to the wave equation where the low-amplitude linear long-wave requirements are relaxed, as shown in the following sections.</w:t>
      </w:r>
    </w:p>
    <w:p w14:paraId="349B1CC9" w14:textId="77777777" w:rsidR="0027172E" w:rsidRPr="00724DCE" w:rsidRDefault="0027172E" w:rsidP="0027172E">
      <w:pPr>
        <w:pStyle w:val="Heading4"/>
      </w:pPr>
      <w:bookmarkStart w:id="9" w:name="_Toc92132230"/>
      <w:r w:rsidRPr="00724DCE">
        <w:t>General Linear Gravity Wave</w:t>
      </w:r>
      <w:bookmarkEnd w:id="9"/>
    </w:p>
    <w:p w14:paraId="3DAC1127" w14:textId="77777777" w:rsidR="0027172E" w:rsidRPr="00724DCE" w:rsidRDefault="0027172E" w:rsidP="00482E4C">
      <w:pPr>
        <w:pStyle w:val="BodyText"/>
      </w:pPr>
      <w:r w:rsidRPr="00724DCE">
        <w:t xml:space="preserve">The following is a derivation of the general case of gravity waves for two dimensions where </w:t>
      </w:r>
      <w:r w:rsidRPr="00724DCE">
        <w:rPr>
          <w:i/>
          <w:iCs/>
        </w:rPr>
        <w:t>x</w:t>
      </w:r>
      <w:r w:rsidRPr="00724DCE">
        <w:t xml:space="preserve"> is the horizontal direction and </w:t>
      </w:r>
      <w:r w:rsidRPr="00724DCE">
        <w:rPr>
          <w:i/>
          <w:iCs/>
        </w:rPr>
        <w:t>z</w:t>
      </w:r>
      <w:r w:rsidRPr="00724DCE">
        <w:t xml:space="preserve"> is vertical direction.  We start from the Euler’s equation of motion that considers the conservation of momentum on a volume of water.  The Newton equations can be simplified as, (Eq 1.)</w:t>
      </w:r>
    </w:p>
    <w:p w14:paraId="0D1ADF9C" w14:textId="4B3F0B8F" w:rsidR="0027172E" w:rsidRPr="00724DCE" w:rsidRDefault="0027172E" w:rsidP="0027172E">
      <w:pPr>
        <w:pStyle w:val="Figure"/>
      </w:pPr>
      <w:r>
        <w:rPr>
          <w:noProof/>
          <w:position w:val="-28"/>
        </w:rPr>
        <w:drawing>
          <wp:inline distT="0" distB="0" distL="0" distR="0" wp14:anchorId="56E2571E" wp14:editId="789E590E">
            <wp:extent cx="1056640" cy="416560"/>
            <wp:effectExtent l="0" t="0" r="1016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56640" cy="416560"/>
                    </a:xfrm>
                    <a:prstGeom prst="rect">
                      <a:avLst/>
                    </a:prstGeom>
                    <a:noFill/>
                    <a:ln>
                      <a:noFill/>
                    </a:ln>
                  </pic:spPr>
                </pic:pic>
              </a:graphicData>
            </a:graphic>
          </wp:inline>
        </w:drawing>
      </w:r>
      <w:r w:rsidRPr="00724DCE">
        <w:t xml:space="preserve">     </w:t>
      </w:r>
      <w:r>
        <w:rPr>
          <w:noProof/>
        </w:rPr>
        <w:drawing>
          <wp:inline distT="0" distB="0" distL="0" distR="0" wp14:anchorId="4434EEF1" wp14:editId="6DCB782D">
            <wp:extent cx="1960880" cy="1178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0880" cy="1178560"/>
                    </a:xfrm>
                    <a:prstGeom prst="rect">
                      <a:avLst/>
                    </a:prstGeom>
                    <a:noFill/>
                    <a:ln>
                      <a:noFill/>
                    </a:ln>
                  </pic:spPr>
                </pic:pic>
              </a:graphicData>
            </a:graphic>
          </wp:inline>
        </w:drawing>
      </w:r>
    </w:p>
    <w:p w14:paraId="5B01205D" w14:textId="77777777" w:rsidR="0027172E" w:rsidRPr="00724DCE" w:rsidRDefault="0027172E" w:rsidP="00482E4C">
      <w:pPr>
        <w:pStyle w:val="BodyText"/>
      </w:pPr>
      <w:r w:rsidRPr="00724DCE">
        <w:lastRenderedPageBreak/>
        <w:t xml:space="preserve">where </w:t>
      </w:r>
      <w:r w:rsidRPr="00724DCE">
        <w:rPr>
          <w:i/>
          <w:iCs/>
        </w:rPr>
        <w:t>d/dt</w:t>
      </w:r>
      <w:r w:rsidRPr="00724DCE">
        <w:t xml:space="preserve"> is the total and </w:t>
      </w:r>
      <w:r w:rsidRPr="00724DCE">
        <w:sym w:font="Symbol" w:char="F0B6"/>
      </w:r>
      <w:r w:rsidRPr="00724DCE">
        <w:t>/</w:t>
      </w:r>
      <w:r w:rsidRPr="00724DCE">
        <w:sym w:font="Symbol" w:char="F0B6"/>
      </w:r>
      <w:r w:rsidRPr="00724DCE">
        <w:t xml:space="preserve">t is the partial derivative with respect to time, </w:t>
      </w:r>
      <w:r w:rsidRPr="00724DCE">
        <w:rPr>
          <w:i/>
          <w:iCs/>
        </w:rPr>
        <w:t>g</w:t>
      </w:r>
      <w:r w:rsidRPr="00724DCE">
        <w:t xml:space="preserve"> is the gravitational acceleration, V = (</w:t>
      </w:r>
      <w:r w:rsidRPr="00724DCE">
        <w:rPr>
          <w:i/>
          <w:iCs/>
        </w:rPr>
        <w:t>u</w:t>
      </w:r>
      <w:r w:rsidRPr="00724DCE">
        <w:t>,</w:t>
      </w:r>
      <w:r w:rsidRPr="00724DCE">
        <w:rPr>
          <w:i/>
          <w:iCs/>
        </w:rPr>
        <w:t>w</w:t>
      </w:r>
      <w:r w:rsidRPr="00724DCE">
        <w:t xml:space="preserve">) are the depth averaged velocities in the </w:t>
      </w:r>
      <w:r w:rsidRPr="00724DCE">
        <w:rPr>
          <w:i/>
          <w:iCs/>
        </w:rPr>
        <w:t>x</w:t>
      </w:r>
      <w:r w:rsidRPr="00724DCE">
        <w:t xml:space="preserve"> and </w:t>
      </w:r>
      <w:r w:rsidRPr="00724DCE">
        <w:rPr>
          <w:i/>
          <w:iCs/>
        </w:rPr>
        <w:t>z</w:t>
      </w:r>
      <w:r w:rsidRPr="00724DCE">
        <w:t xml:space="preserve"> directions, </w:t>
      </w:r>
      <w:r w:rsidRPr="00724DCE">
        <w:rPr>
          <w:rFonts w:ascii="Symbol" w:hAnsi="Symbol"/>
          <w:i/>
          <w:iCs/>
        </w:rPr>
        <w:t></w:t>
      </w:r>
      <w:r w:rsidRPr="00724DCE">
        <w:t xml:space="preserve"> is the density, and </w:t>
      </w:r>
      <w:r w:rsidRPr="00724DCE">
        <w:rPr>
          <w:i/>
          <w:iCs/>
        </w:rPr>
        <w:t>p</w:t>
      </w:r>
      <w:r w:rsidRPr="00724DCE">
        <w:t xml:space="preserve"> is the fluid pressure.  The figure shows that </w:t>
      </w:r>
      <w:r w:rsidRPr="00724DCE">
        <w:rPr>
          <w:i/>
          <w:iCs/>
        </w:rPr>
        <w:t>h</w:t>
      </w:r>
      <w:r w:rsidRPr="00724DCE">
        <w:t xml:space="preserve"> is the tsunami wave height and </w:t>
      </w:r>
      <w:r w:rsidRPr="00724DCE">
        <w:rPr>
          <w:i/>
          <w:iCs/>
        </w:rPr>
        <w:t>d</w:t>
      </w:r>
      <w:r w:rsidRPr="00724DCE">
        <w:t xml:space="preserve"> is the water depth.  We next consider the conservation of mass to derive the equation of continuity,</w:t>
      </w:r>
    </w:p>
    <w:p w14:paraId="55436E92" w14:textId="09AE4617" w:rsidR="0027172E" w:rsidRPr="00724DCE" w:rsidRDefault="0027172E" w:rsidP="0027172E">
      <w:pPr>
        <w:pStyle w:val="BodyText"/>
      </w:pPr>
      <w:r>
        <w:rPr>
          <w:noProof/>
          <w:position w:val="-24"/>
        </w:rPr>
        <w:drawing>
          <wp:inline distT="0" distB="0" distL="0" distR="0" wp14:anchorId="3DBF739C" wp14:editId="31CE4D8F">
            <wp:extent cx="1107440" cy="3962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7440" cy="396240"/>
                    </a:xfrm>
                    <a:prstGeom prst="rect">
                      <a:avLst/>
                    </a:prstGeom>
                    <a:noFill/>
                    <a:ln>
                      <a:noFill/>
                    </a:ln>
                  </pic:spPr>
                </pic:pic>
              </a:graphicData>
            </a:graphic>
          </wp:inline>
        </w:drawing>
      </w:r>
    </w:p>
    <w:p w14:paraId="16F5A844" w14:textId="77777777" w:rsidR="0027172E" w:rsidRPr="00724DCE" w:rsidRDefault="0027172E" w:rsidP="0027172E">
      <w:pPr>
        <w:pStyle w:val="BodyText"/>
      </w:pPr>
      <w:r w:rsidRPr="00724DCE">
        <w:t>and for incompressible fluid becomes,</w:t>
      </w:r>
    </w:p>
    <w:p w14:paraId="6944E848" w14:textId="711AB97B" w:rsidR="0027172E" w:rsidRPr="00724DCE" w:rsidRDefault="0027172E" w:rsidP="0027172E">
      <w:pPr>
        <w:pStyle w:val="BodyText"/>
      </w:pPr>
      <w:r>
        <w:rPr>
          <w:noProof/>
          <w:position w:val="-6"/>
        </w:rPr>
        <w:drawing>
          <wp:inline distT="0" distB="0" distL="0" distR="0" wp14:anchorId="74C2FC43" wp14:editId="5282407D">
            <wp:extent cx="568960" cy="182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960" cy="182880"/>
                    </a:xfrm>
                    <a:prstGeom prst="rect">
                      <a:avLst/>
                    </a:prstGeom>
                    <a:noFill/>
                    <a:ln>
                      <a:noFill/>
                    </a:ln>
                  </pic:spPr>
                </pic:pic>
              </a:graphicData>
            </a:graphic>
          </wp:inline>
        </w:drawing>
      </w:r>
      <w:r w:rsidRPr="00724DCE">
        <w:t>.</w:t>
      </w:r>
    </w:p>
    <w:p w14:paraId="138FF91C" w14:textId="77777777" w:rsidR="0027172E" w:rsidRPr="00724DCE" w:rsidRDefault="0027172E" w:rsidP="00482E4C">
      <w:pPr>
        <w:pStyle w:val="BodyText"/>
      </w:pPr>
      <w:r w:rsidRPr="00724DCE">
        <w:t>From the Euler’s equation of motion the horizontal and vertical acceleration components are,</w:t>
      </w:r>
    </w:p>
    <w:p w14:paraId="155470AE" w14:textId="77777777" w:rsidR="0027172E" w:rsidRPr="00724DCE" w:rsidRDefault="0027172E" w:rsidP="0027172E">
      <w:pPr>
        <w:pStyle w:val="BodyText"/>
      </w:pPr>
    </w:p>
    <w:p w14:paraId="63737DF4" w14:textId="26D50642" w:rsidR="0027172E" w:rsidRPr="00724DCE" w:rsidRDefault="0027172E" w:rsidP="0027172E">
      <w:pPr>
        <w:pStyle w:val="BodyText"/>
      </w:pPr>
      <w:r>
        <w:rPr>
          <w:noProof/>
          <w:position w:val="-62"/>
        </w:rPr>
        <w:drawing>
          <wp:inline distT="0" distB="0" distL="0" distR="0" wp14:anchorId="77549950" wp14:editId="69F0D792">
            <wp:extent cx="1056640" cy="863600"/>
            <wp:effectExtent l="0" t="0" r="1016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56640" cy="863600"/>
                    </a:xfrm>
                    <a:prstGeom prst="rect">
                      <a:avLst/>
                    </a:prstGeom>
                    <a:noFill/>
                    <a:ln>
                      <a:noFill/>
                    </a:ln>
                  </pic:spPr>
                </pic:pic>
              </a:graphicData>
            </a:graphic>
          </wp:inline>
        </w:drawing>
      </w:r>
    </w:p>
    <w:p w14:paraId="60B3E310" w14:textId="77777777" w:rsidR="0027172E" w:rsidRPr="00724DCE" w:rsidRDefault="0027172E" w:rsidP="0027172E">
      <w:pPr>
        <w:pStyle w:val="BodyText"/>
      </w:pPr>
    </w:p>
    <w:p w14:paraId="701ACC74" w14:textId="77777777" w:rsidR="0027172E" w:rsidRPr="00724DCE" w:rsidRDefault="0027172E" w:rsidP="00482E4C">
      <w:pPr>
        <w:pStyle w:val="BodyText"/>
      </w:pPr>
      <w:r w:rsidRPr="00724DCE">
        <w:t xml:space="preserve">The relationship between </w:t>
      </w:r>
      <w:r w:rsidRPr="00724DCE">
        <w:rPr>
          <w:i/>
          <w:iCs/>
        </w:rPr>
        <w:t>h</w:t>
      </w:r>
      <w:r w:rsidRPr="00724DCE">
        <w:t xml:space="preserve"> and </w:t>
      </w:r>
      <w:r w:rsidRPr="00724DCE">
        <w:rPr>
          <w:i/>
          <w:iCs/>
        </w:rPr>
        <w:t>p</w:t>
      </w:r>
      <w:r w:rsidRPr="00724DCE">
        <w:t xml:space="preserve"> is related through the hydrostatic pressure equation,</w:t>
      </w:r>
    </w:p>
    <w:p w14:paraId="4F2270B5" w14:textId="10300180" w:rsidR="0027172E" w:rsidRPr="00724DCE" w:rsidRDefault="0027172E" w:rsidP="0027172E">
      <w:pPr>
        <w:pStyle w:val="BodyText"/>
      </w:pPr>
      <w:r>
        <w:rPr>
          <w:noProof/>
          <w:position w:val="-12"/>
        </w:rPr>
        <w:drawing>
          <wp:inline distT="0" distB="0" distL="0" distR="0" wp14:anchorId="038A7F63" wp14:editId="578AE5E9">
            <wp:extent cx="1270000" cy="213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70000" cy="213360"/>
                    </a:xfrm>
                    <a:prstGeom prst="rect">
                      <a:avLst/>
                    </a:prstGeom>
                    <a:noFill/>
                    <a:ln>
                      <a:noFill/>
                    </a:ln>
                  </pic:spPr>
                </pic:pic>
              </a:graphicData>
            </a:graphic>
          </wp:inline>
        </w:drawing>
      </w:r>
    </w:p>
    <w:p w14:paraId="774A9F40" w14:textId="77777777" w:rsidR="0027172E" w:rsidRPr="00724DCE" w:rsidRDefault="0027172E" w:rsidP="00482E4C">
      <w:pPr>
        <w:pStyle w:val="BodyText"/>
      </w:pPr>
      <w:r w:rsidRPr="00724DCE">
        <w:t xml:space="preserve">where </w:t>
      </w:r>
      <w:r w:rsidRPr="00724DCE">
        <w:rPr>
          <w:i/>
          <w:iCs/>
        </w:rPr>
        <w:t>h</w:t>
      </w:r>
      <w:r w:rsidRPr="00724DCE">
        <w:t xml:space="preserve"> is the wave height, </w:t>
      </w:r>
      <w:r w:rsidRPr="00724DCE">
        <w:rPr>
          <w:i/>
          <w:iCs/>
        </w:rPr>
        <w:t>z</w:t>
      </w:r>
      <w:r w:rsidRPr="00724DCE">
        <w:t xml:space="preserve"> is the water depth, and </w:t>
      </w:r>
      <w:r w:rsidRPr="00724DCE">
        <w:rPr>
          <w:i/>
          <w:iCs/>
        </w:rPr>
        <w:t>p</w:t>
      </w:r>
      <w:r w:rsidRPr="00724DCE">
        <w:rPr>
          <w:i/>
          <w:iCs/>
          <w:vertAlign w:val="subscript"/>
        </w:rPr>
        <w:t>0</w:t>
      </w:r>
      <w:r w:rsidRPr="00724DCE">
        <w:t xml:space="preserve"> is the pressure of one atmosphere at </w:t>
      </w:r>
      <w:r w:rsidRPr="00724DCE">
        <w:rPr>
          <w:i/>
          <w:iCs/>
        </w:rPr>
        <w:t xml:space="preserve">z </w:t>
      </w:r>
      <w:r w:rsidRPr="00724DCE">
        <w:t xml:space="preserve">= 0 and </w:t>
      </w:r>
      <w:r w:rsidRPr="00724DCE">
        <w:rPr>
          <w:i/>
          <w:iCs/>
        </w:rPr>
        <w:t>h</w:t>
      </w:r>
      <w:r w:rsidRPr="00724DCE">
        <w:t xml:space="preserve"> = 0.  The horizontal and vertical pressure gradients given from the slope of the water surface, </w:t>
      </w:r>
    </w:p>
    <w:p w14:paraId="04CC4FBE" w14:textId="1D5CF851" w:rsidR="0027172E" w:rsidRPr="00724DCE" w:rsidRDefault="0027172E" w:rsidP="0027172E">
      <w:pPr>
        <w:pStyle w:val="BodyText"/>
      </w:pPr>
      <w:r>
        <w:rPr>
          <w:noProof/>
          <w:position w:val="-58"/>
        </w:rPr>
        <w:drawing>
          <wp:inline distT="0" distB="0" distL="0" distR="0" wp14:anchorId="7345AD0A" wp14:editId="06A30EBD">
            <wp:extent cx="873760" cy="812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3760" cy="812800"/>
                    </a:xfrm>
                    <a:prstGeom prst="rect">
                      <a:avLst/>
                    </a:prstGeom>
                    <a:noFill/>
                    <a:ln>
                      <a:noFill/>
                    </a:ln>
                  </pic:spPr>
                </pic:pic>
              </a:graphicData>
            </a:graphic>
          </wp:inline>
        </w:drawing>
      </w:r>
    </w:p>
    <w:p w14:paraId="2D1BD84F" w14:textId="77777777" w:rsidR="0027172E" w:rsidRPr="00724DCE" w:rsidRDefault="0027172E" w:rsidP="00482E4C">
      <w:pPr>
        <w:pStyle w:val="BodyText"/>
      </w:pPr>
      <w:r w:rsidRPr="00724DCE">
        <w:t>are combined with the Euler’s equation to give the horizontal and vertical components,</w:t>
      </w:r>
    </w:p>
    <w:p w14:paraId="20460F97" w14:textId="260C2AC7" w:rsidR="0027172E" w:rsidRPr="00724DCE" w:rsidRDefault="0027172E" w:rsidP="0027172E">
      <w:pPr>
        <w:pStyle w:val="BodyText"/>
      </w:pPr>
      <w:r>
        <w:rPr>
          <w:noProof/>
          <w:position w:val="-58"/>
        </w:rPr>
        <w:drawing>
          <wp:inline distT="0" distB="0" distL="0" distR="0" wp14:anchorId="530C3BB0" wp14:editId="38791C23">
            <wp:extent cx="772160" cy="81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2160" cy="812800"/>
                    </a:xfrm>
                    <a:prstGeom prst="rect">
                      <a:avLst/>
                    </a:prstGeom>
                    <a:noFill/>
                    <a:ln>
                      <a:noFill/>
                    </a:ln>
                  </pic:spPr>
                </pic:pic>
              </a:graphicData>
            </a:graphic>
          </wp:inline>
        </w:drawing>
      </w:r>
    </w:p>
    <w:p w14:paraId="3AD0D2DF" w14:textId="77777777" w:rsidR="0027172E" w:rsidRPr="00724DCE" w:rsidRDefault="0027172E" w:rsidP="00482E4C">
      <w:pPr>
        <w:pStyle w:val="BodyText"/>
      </w:pPr>
      <w:r w:rsidRPr="00724DCE">
        <w:t>For ocean tsunamis, the non-linear advective term is small and can be ignored, therefore the equation of motion is,</w:t>
      </w:r>
    </w:p>
    <w:p w14:paraId="783685A2" w14:textId="3A3AA50B" w:rsidR="0027172E" w:rsidRPr="00724DCE" w:rsidRDefault="0027172E" w:rsidP="0027172E">
      <w:pPr>
        <w:pStyle w:val="BodyText"/>
      </w:pPr>
      <w:r w:rsidRPr="00724DCE">
        <w:lastRenderedPageBreak/>
        <w:t xml:space="preserve"> </w:t>
      </w:r>
      <w:r>
        <w:rPr>
          <w:noProof/>
          <w:position w:val="-58"/>
        </w:rPr>
        <w:drawing>
          <wp:inline distT="0" distB="0" distL="0" distR="0" wp14:anchorId="175AADE0" wp14:editId="19393C64">
            <wp:extent cx="1330960" cy="81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30960" cy="812800"/>
                    </a:xfrm>
                    <a:prstGeom prst="rect">
                      <a:avLst/>
                    </a:prstGeom>
                    <a:noFill/>
                    <a:ln>
                      <a:noFill/>
                    </a:ln>
                  </pic:spPr>
                </pic:pic>
              </a:graphicData>
            </a:graphic>
          </wp:inline>
        </w:drawing>
      </w:r>
    </w:p>
    <w:p w14:paraId="5EB182C6" w14:textId="77777777" w:rsidR="0027172E" w:rsidRPr="00724DCE" w:rsidRDefault="0027172E" w:rsidP="00482E4C">
      <w:pPr>
        <w:pStyle w:val="BodyText"/>
      </w:pPr>
      <w:r w:rsidRPr="00724DCE">
        <w:t xml:space="preserve">We next consider the conservation of mass for a region with a small length </w:t>
      </w:r>
      <w:r w:rsidRPr="00724DCE">
        <w:rPr>
          <w:i/>
          <w:iCs/>
        </w:rPr>
        <w:t>dx</w:t>
      </w:r>
      <w:r w:rsidRPr="00724DCE">
        <w:t>.  Since the volume change per unit time must be equal to the flow rate of water going out of this region, we can therefore write</w:t>
      </w:r>
    </w:p>
    <w:p w14:paraId="5AF2C78F" w14:textId="74D4E2B6" w:rsidR="0027172E" w:rsidRPr="00724DCE" w:rsidRDefault="0027172E" w:rsidP="0027172E">
      <w:pPr>
        <w:pStyle w:val="BodyText"/>
      </w:pPr>
      <w:r>
        <w:rPr>
          <w:noProof/>
          <w:position w:val="-88"/>
        </w:rPr>
        <w:drawing>
          <wp:inline distT="0" distB="0" distL="0" distR="0" wp14:anchorId="0CCD232D" wp14:editId="43CE7B5B">
            <wp:extent cx="2123440" cy="1219200"/>
            <wp:effectExtent l="0" t="0" r="10160"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23440" cy="1219200"/>
                    </a:xfrm>
                    <a:prstGeom prst="rect">
                      <a:avLst/>
                    </a:prstGeom>
                    <a:noFill/>
                    <a:ln>
                      <a:noFill/>
                    </a:ln>
                  </pic:spPr>
                </pic:pic>
              </a:graphicData>
            </a:graphic>
          </wp:inline>
        </w:drawing>
      </w:r>
    </w:p>
    <w:p w14:paraId="2EDEACCA" w14:textId="77777777" w:rsidR="0027172E" w:rsidRPr="00724DCE" w:rsidRDefault="0027172E" w:rsidP="00482E4C">
      <w:pPr>
        <w:pStyle w:val="BodyText"/>
      </w:pPr>
      <w:r w:rsidRPr="00724DCE">
        <w:t>which is the simplified equation of continuity when the amplitude of the wave is small compared to the water depth.  The so-called small-amplitude, linear, long wave assumption is valid for most of tsunami propagation paths except near coasts.</w:t>
      </w:r>
    </w:p>
    <w:p w14:paraId="2F97942E" w14:textId="77777777" w:rsidR="0027172E" w:rsidRPr="00724DCE" w:rsidRDefault="0027172E" w:rsidP="0027172E">
      <w:pPr>
        <w:pStyle w:val="Heading4"/>
      </w:pPr>
      <w:bookmarkStart w:id="10" w:name="_Toc92132231"/>
      <w:r w:rsidRPr="00724DCE">
        <w:t>Nonlinear Gravity Waves and Shallow Water Waves</w:t>
      </w:r>
      <w:bookmarkEnd w:id="10"/>
    </w:p>
    <w:p w14:paraId="651C7789" w14:textId="77777777" w:rsidR="0027172E" w:rsidRPr="00724DCE" w:rsidRDefault="0027172E" w:rsidP="00482E4C">
      <w:pPr>
        <w:pStyle w:val="BodyText"/>
      </w:pPr>
      <w:r w:rsidRPr="00724DCE">
        <w:t>Without a viscous force to dissipate wave energy, the water motion will continue forever.  In order to include the viscous effect, we can add a term for viscous stress to the equation of motion.  We only consider a shear stress at the water bottom and the normal stress is already included and equal to the pressure.  The shear stress is experimentally estimated as</w:t>
      </w:r>
    </w:p>
    <w:p w14:paraId="10229FE9" w14:textId="0625FEA5" w:rsidR="0027172E" w:rsidRPr="00724DCE" w:rsidRDefault="0027172E" w:rsidP="0027172E">
      <w:pPr>
        <w:pStyle w:val="BodyText"/>
      </w:pPr>
      <w:r>
        <w:rPr>
          <w:noProof/>
          <w:position w:val="-16"/>
        </w:rPr>
        <w:drawing>
          <wp:inline distT="0" distB="0" distL="0" distR="0" wp14:anchorId="34CB1CB0" wp14:editId="635F2048">
            <wp:extent cx="1391920" cy="325120"/>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1920" cy="325120"/>
                    </a:xfrm>
                    <a:prstGeom prst="rect">
                      <a:avLst/>
                    </a:prstGeom>
                    <a:noFill/>
                    <a:ln>
                      <a:noFill/>
                    </a:ln>
                  </pic:spPr>
                </pic:pic>
              </a:graphicData>
            </a:graphic>
          </wp:inline>
        </w:drawing>
      </w:r>
      <w:r w:rsidRPr="00724DCE">
        <w:t xml:space="preserve"> </w:t>
      </w:r>
    </w:p>
    <w:p w14:paraId="1B5D58A8" w14:textId="77777777" w:rsidR="0027172E" w:rsidRPr="00724DCE" w:rsidRDefault="0027172E" w:rsidP="0027172E">
      <w:pPr>
        <w:pStyle w:val="BodyText"/>
      </w:pPr>
      <w:r w:rsidRPr="00724DCE">
        <w:t>and the frictional force is</w:t>
      </w:r>
    </w:p>
    <w:p w14:paraId="671EE28C" w14:textId="0C645FBF" w:rsidR="0027172E" w:rsidRPr="00724DCE" w:rsidRDefault="0027172E" w:rsidP="0027172E">
      <w:pPr>
        <w:pStyle w:val="BodyText"/>
      </w:pPr>
      <w:r>
        <w:rPr>
          <w:noProof/>
          <w:position w:val="-22"/>
        </w:rPr>
        <w:drawing>
          <wp:inline distT="0" distB="0" distL="0" distR="0" wp14:anchorId="6F184D46" wp14:editId="53665C45">
            <wp:extent cx="1351280" cy="45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51280" cy="457200"/>
                    </a:xfrm>
                    <a:prstGeom prst="rect">
                      <a:avLst/>
                    </a:prstGeom>
                    <a:noFill/>
                    <a:ln>
                      <a:noFill/>
                    </a:ln>
                  </pic:spPr>
                </pic:pic>
              </a:graphicData>
            </a:graphic>
          </wp:inline>
        </w:drawing>
      </w:r>
      <w:r w:rsidRPr="00724DCE">
        <w:t>.</w:t>
      </w:r>
    </w:p>
    <w:p w14:paraId="26E5F392" w14:textId="77777777" w:rsidR="0027172E" w:rsidRPr="00724DCE" w:rsidRDefault="0027172E" w:rsidP="00482E4C">
      <w:pPr>
        <w:pStyle w:val="BodyText"/>
      </w:pPr>
      <w:r w:rsidRPr="00724DCE">
        <w:t>Satake [1995] adopted two types of frictional coefficients from engineering hydrodynamics for including bottom friction for tsunamis.  These are the De Chezy (</w:t>
      </w:r>
      <w:r w:rsidRPr="00724DCE">
        <w:rPr>
          <w:i/>
          <w:iCs/>
        </w:rPr>
        <w:t>C</w:t>
      </w:r>
      <w:r w:rsidRPr="00724DCE">
        <w:t>) and Mannings’s roughness (</w:t>
      </w:r>
      <w:r w:rsidRPr="00724DCE">
        <w:rPr>
          <w:i/>
          <w:iCs/>
        </w:rPr>
        <w:t>n</w:t>
      </w:r>
      <w:r w:rsidRPr="00724DCE">
        <w:t xml:space="preserve">) coefficients.  These have different dimensions therefore a nondimensional frictional coefficient </w:t>
      </w:r>
      <w:r w:rsidRPr="00724DCE">
        <w:rPr>
          <w:i/>
          <w:iCs/>
        </w:rPr>
        <w:t>C</w:t>
      </w:r>
      <w:r w:rsidRPr="00724DCE">
        <w:rPr>
          <w:i/>
          <w:iCs/>
          <w:vertAlign w:val="subscript"/>
        </w:rPr>
        <w:t>f</w:t>
      </w:r>
      <w:r w:rsidRPr="00724DCE">
        <w:t xml:space="preserve"> is related to these two coefficients by</w:t>
      </w:r>
    </w:p>
    <w:p w14:paraId="5EBDF24B" w14:textId="7BD37A31" w:rsidR="0027172E" w:rsidRPr="00724DCE" w:rsidRDefault="0027172E" w:rsidP="0027172E">
      <w:pPr>
        <w:pStyle w:val="BodyText"/>
      </w:pPr>
      <w:r>
        <w:rPr>
          <w:noProof/>
          <w:position w:val="-32"/>
        </w:rPr>
        <w:drawing>
          <wp:inline distT="0" distB="0" distL="0" distR="0" wp14:anchorId="12595F42" wp14:editId="18EEB569">
            <wp:extent cx="711200" cy="4267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1200" cy="426720"/>
                    </a:xfrm>
                    <a:prstGeom prst="rect">
                      <a:avLst/>
                    </a:prstGeom>
                    <a:noFill/>
                    <a:ln>
                      <a:noFill/>
                    </a:ln>
                  </pic:spPr>
                </pic:pic>
              </a:graphicData>
            </a:graphic>
          </wp:inline>
        </w:drawing>
      </w:r>
    </w:p>
    <w:p w14:paraId="38050150" w14:textId="77777777" w:rsidR="0027172E" w:rsidRPr="00724DCE" w:rsidRDefault="0027172E" w:rsidP="0027172E">
      <w:pPr>
        <w:pStyle w:val="BodyText"/>
      </w:pPr>
      <w:r w:rsidRPr="00724DCE">
        <w:t>and</w:t>
      </w:r>
    </w:p>
    <w:p w14:paraId="33101A47" w14:textId="760180FB" w:rsidR="0027172E" w:rsidRPr="00724DCE" w:rsidRDefault="0027172E" w:rsidP="0027172E">
      <w:pPr>
        <w:pStyle w:val="BodyText"/>
      </w:pPr>
      <w:r>
        <w:rPr>
          <w:noProof/>
          <w:position w:val="-38"/>
        </w:rPr>
        <w:lastRenderedPageBreak/>
        <w:drawing>
          <wp:inline distT="0" distB="0" distL="0" distR="0" wp14:anchorId="09A81EF4" wp14:editId="18B237AB">
            <wp:extent cx="975360" cy="50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75360" cy="508000"/>
                    </a:xfrm>
                    <a:prstGeom prst="rect">
                      <a:avLst/>
                    </a:prstGeom>
                    <a:noFill/>
                    <a:ln>
                      <a:noFill/>
                    </a:ln>
                  </pic:spPr>
                </pic:pic>
              </a:graphicData>
            </a:graphic>
          </wp:inline>
        </w:drawing>
      </w:r>
      <w:r w:rsidRPr="00724DCE">
        <w:t>.</w:t>
      </w:r>
    </w:p>
    <w:p w14:paraId="0BCCE2D3" w14:textId="537B380C" w:rsidR="0027172E" w:rsidRPr="00724DCE" w:rsidRDefault="0027172E" w:rsidP="00482E4C">
      <w:pPr>
        <w:pStyle w:val="BodyText"/>
      </w:pPr>
      <w:r w:rsidRPr="00724DCE">
        <w:t xml:space="preserve">The Manning’s roughness coefficient </w:t>
      </w:r>
      <w:r w:rsidRPr="00724DCE">
        <w:rPr>
          <w:i/>
          <w:iCs/>
        </w:rPr>
        <w:t>n</w:t>
      </w:r>
      <w:r w:rsidRPr="00724DCE">
        <w:t xml:space="preserve"> is used for a uniform turbulent flow on a rough surface.  It indicates that the bottom friction varies with water depth.  We use an </w:t>
      </w:r>
      <w:r w:rsidRPr="00724DCE">
        <w:rPr>
          <w:i/>
          <w:iCs/>
        </w:rPr>
        <w:t>n</w:t>
      </w:r>
      <w:r w:rsidRPr="00724DCE">
        <w:t xml:space="preserve"> of 0.03 m</w:t>
      </w:r>
      <w:r w:rsidRPr="00724DCE">
        <w:rPr>
          <w:vertAlign w:val="superscript"/>
        </w:rPr>
        <w:t>-1/3</w:t>
      </w:r>
      <w:r w:rsidRPr="00724DCE">
        <w:t xml:space="preserve"> s, typical for coastal waters.  If </w:t>
      </w:r>
      <w:r w:rsidRPr="00724DCE">
        <w:rPr>
          <w:i/>
          <w:iCs/>
        </w:rPr>
        <w:t>n</w:t>
      </w:r>
      <w:r w:rsidRPr="00724DCE">
        <w:t xml:space="preserve"> is translated to </w:t>
      </w:r>
      <w:r w:rsidRPr="00724DCE">
        <w:rPr>
          <w:i/>
          <w:iCs/>
        </w:rPr>
        <w:t>C</w:t>
      </w:r>
      <w:r w:rsidRPr="00724DCE">
        <w:rPr>
          <w:i/>
          <w:iCs/>
          <w:vertAlign w:val="subscript"/>
        </w:rPr>
        <w:t>f</w:t>
      </w:r>
      <w:r w:rsidRPr="00724DCE">
        <w:t xml:space="preserve">, then </w:t>
      </w:r>
      <w:r w:rsidRPr="00724DCE">
        <w:rPr>
          <w:i/>
          <w:iCs/>
        </w:rPr>
        <w:t>n</w:t>
      </w:r>
      <w:r w:rsidRPr="00724DCE">
        <w:t xml:space="preserve"> becomes 2.3×10</w:t>
      </w:r>
      <w:r w:rsidRPr="00724DCE">
        <w:rPr>
          <w:vertAlign w:val="superscript"/>
        </w:rPr>
        <w:t>-3</w:t>
      </w:r>
      <w:r w:rsidRPr="00724DCE">
        <w:t xml:space="preserve"> for a total depth of 50 m and 1×10</w:t>
      </w:r>
      <w:r w:rsidRPr="00724DCE">
        <w:rPr>
          <w:vertAlign w:val="superscript"/>
        </w:rPr>
        <w:t>-2</w:t>
      </w:r>
      <w:r w:rsidRPr="00724DCE">
        <w:t xml:space="preserve"> for a total depth of 0.6 m, which agree well with observational values of tidal flow and </w:t>
      </w:r>
      <w:r w:rsidR="00281282" w:rsidRPr="00724DCE">
        <w:t>run</w:t>
      </w:r>
      <w:r w:rsidRPr="00724DCE">
        <w:t>-up of solitary waves (see Satake</w:t>
      </w:r>
      <w:r w:rsidR="00592297">
        <w:t>,</w:t>
      </w:r>
      <w:r w:rsidRPr="00724DCE">
        <w:t xml:space="preserve"> </w:t>
      </w:r>
      <w:r w:rsidR="00592297">
        <w:t>1995</w:t>
      </w:r>
      <w:r w:rsidRPr="00724DCE">
        <w:t>).</w:t>
      </w:r>
    </w:p>
    <w:p w14:paraId="4E2661A3" w14:textId="77777777" w:rsidR="0027172E" w:rsidRPr="00724DCE" w:rsidRDefault="0027172E" w:rsidP="00482E4C">
      <w:pPr>
        <w:pStyle w:val="BodyText"/>
      </w:pPr>
      <w:r w:rsidRPr="00724DCE">
        <w:t>Since the earth is rotating, there is a force apparently acting on a body of water.  In an inertial reference frame (fixed on the rotating Earth), this force is called the Coriolis force.  The derivation of this term is beyond the scope of this report and we refer the reader to textbooks on analytical mechanics.  The vertical component of the Coriolis force is much smaller than gravity (3 cm/s</w:t>
      </w:r>
      <w:r w:rsidRPr="00724DCE">
        <w:rPr>
          <w:vertAlign w:val="superscript"/>
        </w:rPr>
        <w:t>2</w:t>
      </w:r>
      <w:r w:rsidRPr="00724DCE">
        <w:t xml:space="preserve"> compared to 980 cm/s</w:t>
      </w:r>
      <w:r w:rsidRPr="00724DCE">
        <w:rPr>
          <w:vertAlign w:val="superscript"/>
        </w:rPr>
        <w:t>2</w:t>
      </w:r>
      <w:r w:rsidRPr="00724DCE">
        <w:t xml:space="preserve"> at 4000 m depth).  In a local Cartesian coordinate system, the horizontal components are given by </w:t>
      </w:r>
    </w:p>
    <w:p w14:paraId="317C91C4" w14:textId="6C064795" w:rsidR="0027172E" w:rsidRPr="00724DCE" w:rsidRDefault="0027172E" w:rsidP="0027172E">
      <w:pPr>
        <w:pStyle w:val="BodyText"/>
      </w:pPr>
      <w:r>
        <w:rPr>
          <w:noProof/>
          <w:position w:val="-38"/>
        </w:rPr>
        <w:drawing>
          <wp:inline distT="0" distB="0" distL="0" distR="0" wp14:anchorId="11B81E0E" wp14:editId="080E4948">
            <wp:extent cx="782320" cy="5588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2320" cy="558800"/>
                    </a:xfrm>
                    <a:prstGeom prst="rect">
                      <a:avLst/>
                    </a:prstGeom>
                    <a:noFill/>
                    <a:ln>
                      <a:noFill/>
                    </a:ln>
                  </pic:spPr>
                </pic:pic>
              </a:graphicData>
            </a:graphic>
          </wp:inline>
        </w:drawing>
      </w:r>
      <w:r w:rsidRPr="00724DCE">
        <w:t xml:space="preserve"> </w:t>
      </w:r>
    </w:p>
    <w:p w14:paraId="12F0E718" w14:textId="77777777" w:rsidR="0027172E" w:rsidRPr="00724DCE" w:rsidRDefault="0027172E" w:rsidP="00482E4C">
      <w:pPr>
        <w:pStyle w:val="BodyText"/>
      </w:pPr>
      <w:r w:rsidRPr="00724DCE">
        <w:t xml:space="preserve">where </w:t>
      </w:r>
      <w:r w:rsidRPr="00724DCE">
        <w:rPr>
          <w:i/>
          <w:iCs/>
        </w:rPr>
        <w:t>f</w:t>
      </w:r>
      <w:r w:rsidRPr="00724DCE">
        <w:t xml:space="preserve"> is the Coriolis parameter, and this force always act to the right hand side of the motion in the northern hemisphere.  The Coriolis force is only significant for long propagation times and distances along lines of latitude near the equator.    </w:t>
      </w:r>
    </w:p>
    <w:p w14:paraId="3EDE43DC" w14:textId="77777777" w:rsidR="0027172E" w:rsidRPr="00724DCE" w:rsidRDefault="0027172E" w:rsidP="00482E4C">
      <w:pPr>
        <w:pStyle w:val="BodyText"/>
      </w:pPr>
      <w:r w:rsidRPr="00724DCE">
        <w:t>We derive the equations for general gravity waves without making the small amplitude, linear long-wave approximation appropriate when the wave height is much smaller than the water depth (h&lt;&lt;d).  If we expand the hyperbolic tangent function using the Taylor series expansion and include the first and second order terms then the corresponding equation of motion becomes</w:t>
      </w:r>
    </w:p>
    <w:p w14:paraId="6FDE14FA" w14:textId="72FB0178" w:rsidR="0027172E" w:rsidRPr="00724DCE" w:rsidRDefault="0027172E" w:rsidP="0027172E">
      <w:pPr>
        <w:pStyle w:val="BodyText"/>
      </w:pPr>
      <w:r>
        <w:rPr>
          <w:noProof/>
          <w:position w:val="-10"/>
        </w:rPr>
        <w:drawing>
          <wp:inline distT="0" distB="0" distL="0" distR="0" wp14:anchorId="5F65C764" wp14:editId="271DFE70">
            <wp:extent cx="121920" cy="213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920" cy="213360"/>
                    </a:xfrm>
                    <a:prstGeom prst="rect">
                      <a:avLst/>
                    </a:prstGeom>
                    <a:noFill/>
                    <a:ln>
                      <a:noFill/>
                    </a:ln>
                  </pic:spPr>
                </pic:pic>
              </a:graphicData>
            </a:graphic>
          </wp:inline>
        </w:drawing>
      </w:r>
      <w:r>
        <w:rPr>
          <w:noProof/>
          <w:position w:val="-24"/>
        </w:rPr>
        <w:drawing>
          <wp:inline distT="0" distB="0" distL="0" distR="0" wp14:anchorId="5E9F2C08" wp14:editId="44B6D9C4">
            <wp:extent cx="1574800" cy="416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74800" cy="416560"/>
                    </a:xfrm>
                    <a:prstGeom prst="rect">
                      <a:avLst/>
                    </a:prstGeom>
                    <a:noFill/>
                    <a:ln>
                      <a:noFill/>
                    </a:ln>
                  </pic:spPr>
                </pic:pic>
              </a:graphicData>
            </a:graphic>
          </wp:inline>
        </w:drawing>
      </w:r>
    </w:p>
    <w:p w14:paraId="35D7B4A8" w14:textId="77777777" w:rsidR="0027172E" w:rsidRPr="00724DCE" w:rsidRDefault="0027172E" w:rsidP="00482E4C">
      <w:pPr>
        <w:pStyle w:val="BodyText"/>
      </w:pPr>
      <w:r w:rsidRPr="00724DCE">
        <w:t>which is also known as the Boussinesq equation.  After relaxing the small amplitude assumption, the equation of motion and continuity are given as</w:t>
      </w:r>
    </w:p>
    <w:p w14:paraId="2F3A51FF" w14:textId="4EA3F1F5" w:rsidR="0027172E" w:rsidRPr="00724DCE" w:rsidRDefault="0027172E" w:rsidP="0027172E">
      <w:pPr>
        <w:pStyle w:val="BodyText"/>
      </w:pPr>
      <w:r w:rsidRPr="00724DCE">
        <w:t xml:space="preserve"> </w:t>
      </w:r>
      <w:r>
        <w:rPr>
          <w:noProof/>
          <w:position w:val="-58"/>
        </w:rPr>
        <w:drawing>
          <wp:inline distT="0" distB="0" distL="0" distR="0" wp14:anchorId="1B690D8B" wp14:editId="35CD0E31">
            <wp:extent cx="1290320" cy="8128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90320" cy="812800"/>
                    </a:xfrm>
                    <a:prstGeom prst="rect">
                      <a:avLst/>
                    </a:prstGeom>
                    <a:noFill/>
                    <a:ln>
                      <a:noFill/>
                    </a:ln>
                  </pic:spPr>
                </pic:pic>
              </a:graphicData>
            </a:graphic>
          </wp:inline>
        </w:drawing>
      </w:r>
      <w:r w:rsidRPr="00724DCE">
        <w:t>.</w:t>
      </w:r>
    </w:p>
    <w:p w14:paraId="6B68699E" w14:textId="77777777" w:rsidR="0027172E" w:rsidRDefault="0027172E" w:rsidP="00482E4C">
      <w:pPr>
        <w:pStyle w:val="BodyText"/>
      </w:pPr>
      <w:r w:rsidRPr="00724DCE">
        <w:lastRenderedPageBreak/>
        <w:t>These equations are for the finite-amplitude shallow water waves.  For the linear case, the phase velocity is given by</w:t>
      </w:r>
      <w:r w:rsidRPr="00687B88">
        <w:t xml:space="preserve"> </w:t>
      </w:r>
      <w:r w:rsidRPr="00724DCE">
        <w:t>the following Taylor series expansion of the hyperbolic tangent function,</w:t>
      </w:r>
      <w:r w:rsidRPr="00566CC8">
        <w:rPr>
          <w:noProof/>
        </w:rPr>
        <w:drawing>
          <wp:inline distT="0" distB="0" distL="0" distR="0" wp14:anchorId="511741DE" wp14:editId="16A64D6A">
            <wp:extent cx="1554480" cy="528320"/>
            <wp:effectExtent l="0" t="0" r="0" b="0"/>
            <wp:docPr id="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srcRect/>
                    <a:stretch>
                      <a:fillRect/>
                    </a:stretch>
                  </pic:blipFill>
                  <pic:spPr bwMode="auto">
                    <a:xfrm>
                      <a:off x="0" y="0"/>
                      <a:ext cx="1554480" cy="528320"/>
                    </a:xfrm>
                    <a:prstGeom prst="rect">
                      <a:avLst/>
                    </a:prstGeom>
                    <a:noFill/>
                    <a:ln w="9525">
                      <a:noFill/>
                      <a:miter lim="800000"/>
                      <a:headEnd/>
                      <a:tailEnd/>
                    </a:ln>
                  </pic:spPr>
                </pic:pic>
              </a:graphicData>
            </a:graphic>
          </wp:inline>
        </w:drawing>
      </w:r>
      <w:r w:rsidRPr="00724DCE">
        <w:t xml:space="preserve">.  </w:t>
      </w:r>
    </w:p>
    <w:p w14:paraId="1FA8C544" w14:textId="4E7A6F38" w:rsidR="0027172E" w:rsidRPr="00724DCE" w:rsidRDefault="0027172E" w:rsidP="00482E4C">
      <w:pPr>
        <w:pStyle w:val="BodyText"/>
      </w:pPr>
      <w:r w:rsidRPr="00724DCE">
        <w:t xml:space="preserve">where </w:t>
      </w:r>
      <w:r w:rsidRPr="00724DCE">
        <w:rPr>
          <w:rFonts w:ascii="Symbol" w:hAnsi="Symbol"/>
          <w:i/>
          <w:iCs/>
        </w:rPr>
        <w:t></w:t>
      </w:r>
      <w:r w:rsidRPr="00724DCE">
        <w:t xml:space="preserve"> is the wavelength.  In the nonlinear case the</w:t>
      </w:r>
      <w:r>
        <w:t xml:space="preserve"> d-term in the</w:t>
      </w:r>
      <w:r w:rsidRPr="00724DCE">
        <w:t xml:space="preserve"> phase velocity is </w:t>
      </w:r>
      <w:r>
        <w:t xml:space="preserve">replaced by the total height of the </w:t>
      </w:r>
      <w:r w:rsidR="00281282">
        <w:t>water column</w:t>
      </w:r>
      <w:r>
        <w:t xml:space="preserve"> (d+h</w:t>
      </w:r>
      <w:r w:rsidR="00281282">
        <w:t>), which</w:t>
      </w:r>
      <w:r>
        <w:t xml:space="preserve"> gives us a phase velocity of the form</w:t>
      </w:r>
      <w:r w:rsidRPr="00724DCE">
        <w:t xml:space="preserve"> </w:t>
      </w:r>
    </w:p>
    <w:p w14:paraId="28A486B7" w14:textId="77777777" w:rsidR="0027172E" w:rsidRDefault="0027172E" w:rsidP="0027172E">
      <w:pPr>
        <w:pStyle w:val="BodyText"/>
        <w:rPr>
          <w:noProof/>
          <w:position w:val="-12"/>
        </w:rPr>
      </w:pPr>
    </w:p>
    <w:p w14:paraId="4AD0D91F" w14:textId="465F9464" w:rsidR="0027172E" w:rsidRPr="00724DCE" w:rsidRDefault="0027172E" w:rsidP="0027172E">
      <w:pPr>
        <w:pStyle w:val="BodyText"/>
      </w:pPr>
      <w:r>
        <w:rPr>
          <w:noProof/>
          <w:position w:val="-10"/>
        </w:rPr>
        <w:drawing>
          <wp:inline distT="0" distB="0" distL="0" distR="0" wp14:anchorId="283950C9" wp14:editId="04F4864C">
            <wp:extent cx="873760" cy="2235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73760" cy="223520"/>
                    </a:xfrm>
                    <a:prstGeom prst="rect">
                      <a:avLst/>
                    </a:prstGeom>
                    <a:noFill/>
                    <a:ln>
                      <a:noFill/>
                    </a:ln>
                  </pic:spPr>
                </pic:pic>
              </a:graphicData>
            </a:graphic>
          </wp:inline>
        </w:drawing>
      </w:r>
    </w:p>
    <w:p w14:paraId="49264E68" w14:textId="77777777" w:rsidR="0027172E" w:rsidRDefault="0027172E" w:rsidP="0027172E">
      <w:pPr>
        <w:pStyle w:val="BodyText"/>
      </w:pPr>
    </w:p>
    <w:p w14:paraId="5D9AC4F2" w14:textId="77777777" w:rsidR="0027172E" w:rsidRPr="00724DCE" w:rsidRDefault="0027172E" w:rsidP="00482E4C">
      <w:pPr>
        <w:pStyle w:val="BodyText"/>
      </w:pPr>
      <w:r w:rsidRPr="00724DCE">
        <w:t>Note that in the nonlinear case a phenomena of amplitude dispersion, the larger the amplitude, the faster the wave speed.  As a consequence, peaks of a wave catch up with troughs in front of them, and the forward facing portion of the wave continues to get steeper.  This wave will eventually break.</w:t>
      </w:r>
    </w:p>
    <w:p w14:paraId="1582579A" w14:textId="77777777" w:rsidR="0027172E" w:rsidRPr="00724DCE" w:rsidRDefault="0027172E" w:rsidP="00482E4C">
      <w:pPr>
        <w:pStyle w:val="BodyText"/>
      </w:pPr>
      <w:r w:rsidRPr="00724DCE">
        <w:t>Including the bottom friction and Coriolis force, the equation of motion for shallow water waves can be written for a two-dimensional case as follows:</w:t>
      </w:r>
    </w:p>
    <w:p w14:paraId="446760B3" w14:textId="2ECA079E" w:rsidR="0027172E" w:rsidRPr="00724DCE" w:rsidRDefault="0027172E" w:rsidP="0027172E">
      <w:pPr>
        <w:pStyle w:val="BodyText"/>
      </w:pPr>
      <w:r>
        <w:rPr>
          <w:noProof/>
          <w:position w:val="-70"/>
        </w:rPr>
        <w:drawing>
          <wp:inline distT="0" distB="0" distL="0" distR="0" wp14:anchorId="39DCE6D8" wp14:editId="33D0BA39">
            <wp:extent cx="3271520" cy="9652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1520" cy="965200"/>
                    </a:xfrm>
                    <a:prstGeom prst="rect">
                      <a:avLst/>
                    </a:prstGeom>
                    <a:noFill/>
                    <a:ln>
                      <a:noFill/>
                    </a:ln>
                  </pic:spPr>
                </pic:pic>
              </a:graphicData>
            </a:graphic>
          </wp:inline>
        </w:drawing>
      </w:r>
    </w:p>
    <w:p w14:paraId="4CF57DE1" w14:textId="77777777" w:rsidR="0027172E" w:rsidRPr="00724DCE" w:rsidRDefault="0027172E" w:rsidP="0027172E">
      <w:pPr>
        <w:pStyle w:val="BodyText"/>
      </w:pPr>
      <w:r w:rsidRPr="00724DCE">
        <w:t>and the equation of continuity is</w:t>
      </w:r>
    </w:p>
    <w:p w14:paraId="00EB0C31" w14:textId="50886B36" w:rsidR="0027172E" w:rsidRPr="00724DCE" w:rsidRDefault="0027172E" w:rsidP="0027172E">
      <w:pPr>
        <w:pStyle w:val="BodyText"/>
      </w:pPr>
      <w:r w:rsidRPr="00724DCE">
        <w:t xml:space="preserve"> </w:t>
      </w:r>
      <w:r>
        <w:rPr>
          <w:noProof/>
          <w:position w:val="-28"/>
        </w:rPr>
        <w:drawing>
          <wp:inline distT="0" distB="0" distL="0" distR="0" wp14:anchorId="6A90AC4E" wp14:editId="6984E16A">
            <wp:extent cx="2418080" cy="416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8080" cy="416560"/>
                    </a:xfrm>
                    <a:prstGeom prst="rect">
                      <a:avLst/>
                    </a:prstGeom>
                    <a:noFill/>
                    <a:ln>
                      <a:noFill/>
                    </a:ln>
                  </pic:spPr>
                </pic:pic>
              </a:graphicData>
            </a:graphic>
          </wp:inline>
        </w:drawing>
      </w:r>
    </w:p>
    <w:p w14:paraId="1C61C363" w14:textId="444DA711" w:rsidR="0027172E" w:rsidRPr="00482E4C" w:rsidRDefault="0027172E" w:rsidP="00482E4C">
      <w:pPr>
        <w:pStyle w:val="BodyText"/>
      </w:pPr>
      <w:r w:rsidRPr="00724DCE">
        <w:t xml:space="preserve">where the coordinate system is </w:t>
      </w:r>
      <w:r w:rsidRPr="00724DCE">
        <w:rPr>
          <w:i/>
          <w:iCs/>
        </w:rPr>
        <w:t>x</w:t>
      </w:r>
      <w:r w:rsidRPr="00724DCE">
        <w:t xml:space="preserve">=East </w:t>
      </w:r>
      <w:r w:rsidRPr="00724DCE">
        <w:rPr>
          <w:i/>
          <w:iCs/>
        </w:rPr>
        <w:t>y</w:t>
      </w:r>
      <w:r w:rsidRPr="00724DCE">
        <w:t xml:space="preserve">=South, </w:t>
      </w:r>
      <w:r w:rsidRPr="00724DCE">
        <w:rPr>
          <w:i/>
          <w:iCs/>
        </w:rPr>
        <w:t>f</w:t>
      </w:r>
      <w:r w:rsidRPr="00724DCE">
        <w:t xml:space="preserve"> is the Coriolis parameter, </w:t>
      </w:r>
      <w:r w:rsidRPr="00724DCE">
        <w:rPr>
          <w:i/>
          <w:iCs/>
        </w:rPr>
        <w:t>C</w:t>
      </w:r>
      <w:r w:rsidRPr="00724DCE">
        <w:rPr>
          <w:i/>
          <w:iCs/>
          <w:vertAlign w:val="subscript"/>
        </w:rPr>
        <w:t>f</w:t>
      </w:r>
      <w:r w:rsidRPr="00724DCE">
        <w:t xml:space="preserve"> is a non-dimensional frictional coefficient, and </w:t>
      </w:r>
      <w:r w:rsidRPr="00724DCE">
        <w:rPr>
          <w:i/>
          <w:iCs/>
        </w:rPr>
        <w:t>U</w:t>
      </w:r>
      <w:r w:rsidRPr="00724DCE">
        <w:t xml:space="preserve"> and </w:t>
      </w:r>
      <w:r w:rsidRPr="00724DCE">
        <w:rPr>
          <w:i/>
          <w:iCs/>
        </w:rPr>
        <w:t>V</w:t>
      </w:r>
      <w:r w:rsidRPr="00724DCE">
        <w:t xml:space="preserve"> are the average velocities in the </w:t>
      </w:r>
      <w:r w:rsidRPr="00724DCE">
        <w:rPr>
          <w:i/>
          <w:iCs/>
        </w:rPr>
        <w:t>x</w:t>
      </w:r>
      <w:r w:rsidRPr="00724DCE">
        <w:t xml:space="preserve"> and </w:t>
      </w:r>
      <w:r w:rsidRPr="00724DCE">
        <w:rPr>
          <w:i/>
          <w:iCs/>
        </w:rPr>
        <w:t>y</w:t>
      </w:r>
      <w:r w:rsidRPr="00724DCE">
        <w:t xml:space="preserve"> directions, respectively.  The first term on the left ha</w:t>
      </w:r>
      <w:r>
        <w:t>n</w:t>
      </w:r>
      <w:r w:rsidRPr="00724DCE">
        <w:t xml:space="preserve">d side (lhs) is the local acceleration term, the second and third terms on the lhs are the advection terms, the first term on the right hand side (rhs) is the Coriolis force, the second term on the rhs is the restoring force from gravitation acceleration, and the third term on the rhs is the bottom friction force.  </w:t>
      </w:r>
    </w:p>
    <w:p w14:paraId="6D916B9A" w14:textId="77777777" w:rsidR="0027172E" w:rsidRPr="00724DCE" w:rsidRDefault="0027172E" w:rsidP="0027172E">
      <w:pPr>
        <w:pStyle w:val="Heading4"/>
      </w:pPr>
      <w:bookmarkStart w:id="11" w:name="_Toc92132232"/>
      <w:r w:rsidRPr="00724DCE">
        <w:t>Numerical Computation</w:t>
      </w:r>
      <w:bookmarkEnd w:id="11"/>
    </w:p>
    <w:p w14:paraId="7ED9ED73" w14:textId="5DAF29ED" w:rsidR="0027172E" w:rsidRPr="00724DCE" w:rsidRDefault="0027172E" w:rsidP="00482E4C">
      <w:pPr>
        <w:pStyle w:val="BodyText"/>
      </w:pPr>
      <w:r w:rsidRPr="00724DCE">
        <w:t>The equations of motion and equation of continuity are converted from Cartesian to a spherical  coordinate system (</w:t>
      </w:r>
      <w:r w:rsidRPr="00724DCE">
        <w:rPr>
          <w:i/>
          <w:iCs/>
        </w:rPr>
        <w:t>x,y,z</w:t>
      </w:r>
      <w:r w:rsidRPr="00724DCE">
        <w:t>)→(</w:t>
      </w:r>
      <w:r w:rsidRPr="00724DCE">
        <w:rPr>
          <w:i/>
          <w:iCs/>
        </w:rPr>
        <w:t>r,</w:t>
      </w:r>
      <w:r w:rsidRPr="00724DCE">
        <w:rPr>
          <w:i/>
          <w:iCs/>
        </w:rPr>
        <w:sym w:font="Symbol" w:char="F071"/>
      </w:r>
      <w:r w:rsidRPr="00724DCE">
        <w:rPr>
          <w:i/>
          <w:iCs/>
        </w:rPr>
        <w:t>,φ</w:t>
      </w:r>
      <w:r w:rsidRPr="00724DCE">
        <w:t xml:space="preserve">) with the origin at the Earths center, but r is constant and equal to the </w:t>
      </w:r>
      <w:r w:rsidR="00281282" w:rsidRPr="00724DCE">
        <w:t>earth’s</w:t>
      </w:r>
      <w:r w:rsidRPr="00724DCE">
        <w:t xml:space="preserve"> radius </w:t>
      </w:r>
      <w:r w:rsidRPr="00724DCE">
        <w:rPr>
          <w:i/>
          <w:iCs/>
        </w:rPr>
        <w:t>R</w:t>
      </w:r>
      <w:r w:rsidRPr="00724DCE">
        <w:t xml:space="preserve">.  Note that </w:t>
      </w:r>
      <w:r w:rsidRPr="00724DCE">
        <w:sym w:font="Symbol" w:char="F071"/>
      </w:r>
      <w:r w:rsidRPr="00724DCE">
        <w:t xml:space="preserve"> is the colatitude and measured southward from the North Pole </w:t>
      </w:r>
      <w:r w:rsidRPr="00724DCE">
        <w:lastRenderedPageBreak/>
        <w:t>and φ corresponds to longitude measured eastwa</w:t>
      </w:r>
      <w:r w:rsidR="00FB6661">
        <w:t>rd from the Greenwich meridian.</w:t>
      </w:r>
      <w:r w:rsidRPr="00724DCE">
        <w:t xml:space="preserve"> These equations are solved by finite-difference method using the staggered leapfrog method (e.g., Satake, 1995).  For the advection terms, upwind difference scheme is used (e.g., Press et al. 1992). The land-sea boundary condition in the linear computation is total reflection and in the nonlinear case there is a moving boundary condition and </w:t>
      </w:r>
      <w:r>
        <w:t>run</w:t>
      </w:r>
      <w:r w:rsidRPr="00724DCE">
        <w:t>-up is considered.  The time step of computation is determined to satisfy the stability condition (Courant condition) of the linear and by trial and error for the nonlinear finite-difference computations.</w:t>
      </w:r>
    </w:p>
    <w:p w14:paraId="09775462" w14:textId="77777777" w:rsidR="0027172E" w:rsidRPr="00724DCE" w:rsidRDefault="0027172E" w:rsidP="0027172E">
      <w:pPr>
        <w:autoSpaceDE w:val="0"/>
        <w:autoSpaceDN w:val="0"/>
        <w:adjustRightInd w:val="0"/>
        <w:rPr>
          <w:bCs/>
          <w:iCs/>
        </w:rPr>
      </w:pPr>
    </w:p>
    <w:p w14:paraId="3A5825B2" w14:textId="3C96DB94" w:rsidR="0027172E" w:rsidRPr="00724DCE" w:rsidRDefault="0027172E" w:rsidP="00482E4C">
      <w:pPr>
        <w:pStyle w:val="Heading4"/>
      </w:pPr>
      <w:bookmarkStart w:id="12" w:name="_Toc92132233"/>
      <w:r w:rsidRPr="00724DCE">
        <w:t>Variable grid finite difference</w:t>
      </w:r>
      <w:bookmarkEnd w:id="12"/>
    </w:p>
    <w:p w14:paraId="62AAE4C5" w14:textId="51877B27" w:rsidR="0027172E" w:rsidRPr="00724DCE" w:rsidRDefault="0027172E" w:rsidP="00482E4C">
      <w:pPr>
        <w:pStyle w:val="BodyText"/>
      </w:pPr>
      <w:r w:rsidRPr="00724DCE">
        <w:t>The variable grid setup c</w:t>
      </w:r>
      <w:r w:rsidR="00FB6661">
        <w:t xml:space="preserve">onsists of a master grid with </w:t>
      </w:r>
      <w:r w:rsidRPr="00724DCE">
        <w:t>coarse grid spacing and a number of nested finer grids with decreasing grid sizes around areas of interest. Our code allows for more than one area with decreased grid size</w:t>
      </w:r>
      <w:r w:rsidR="00FB6661">
        <w:t>.</w:t>
      </w:r>
      <w:r w:rsidRPr="00724DCE">
        <w:t xml:space="preserve"> Currently, our code uses a fixed timestep, which generally is controlled by the finest gridsize.</w:t>
      </w:r>
    </w:p>
    <w:p w14:paraId="79A19C94" w14:textId="77777777" w:rsidR="00801417" w:rsidRPr="00801417" w:rsidRDefault="00801417" w:rsidP="00801417"/>
    <w:p w14:paraId="26E2F43C" w14:textId="77777777" w:rsidR="005D4758" w:rsidRDefault="005D4758" w:rsidP="005D4758">
      <w:pPr>
        <w:pStyle w:val="Heading2"/>
      </w:pPr>
      <w:bookmarkStart w:id="13" w:name="_Toc188035458"/>
      <w:r>
        <w:t>Probabilistic Analysis</w:t>
      </w:r>
      <w:bookmarkEnd w:id="13"/>
    </w:p>
    <w:p w14:paraId="0BAD2224" w14:textId="77777777" w:rsidR="0027172E" w:rsidRPr="00370250" w:rsidRDefault="0027172E" w:rsidP="00482E4C">
      <w:pPr>
        <w:pStyle w:val="BodyText"/>
      </w:pPr>
      <w:r w:rsidRPr="00370250">
        <w:t xml:space="preserve">Probabilistic </w:t>
      </w:r>
      <w:r>
        <w:t>s</w:t>
      </w:r>
      <w:r w:rsidRPr="00370250">
        <w:t xml:space="preserve">eismic </w:t>
      </w:r>
      <w:r>
        <w:t>h</w:t>
      </w:r>
      <w:r w:rsidRPr="00370250">
        <w:t xml:space="preserve">azard </w:t>
      </w:r>
      <w:r>
        <w:t>a</w:t>
      </w:r>
      <w:r w:rsidRPr="00370250">
        <w:t>nalysis (PSHA) has become standard practice in the evaluation and mitigation of seismic hazard to populations</w:t>
      </w:r>
      <w:r>
        <w:t>,</w:t>
      </w:r>
      <w:r w:rsidRPr="00370250">
        <w:t xml:space="preserve"> in particular with respect to structures, infrastructure</w:t>
      </w:r>
      <w:r>
        <w:t>,</w:t>
      </w:r>
      <w:r w:rsidRPr="00370250">
        <w:t xml:space="preserve"> and lifelines. Its ability to condense the complexities and variability of seismic activity into a manageable set of parameters greatly facilitates the design of effective seismic resistant buildings but also the planning of infrastructure projects. Probabilistic tsunami hazard analysis (PTHA) achieves the same goal for hazards posed by tsunami. Although this field is not very developed yet, </w:t>
      </w:r>
      <w:r>
        <w:t>this method offers</w:t>
      </w:r>
      <w:r w:rsidRPr="00370250">
        <w:t xml:space="preserve"> great advantages </w:t>
      </w:r>
      <w:r>
        <w:t>for evaluating</w:t>
      </w:r>
      <w:r w:rsidRPr="00370250">
        <w:t xml:space="preserve"> the total risk (seismic and tsunami) to coastal communities, facilities</w:t>
      </w:r>
      <w:r>
        <w:t>,</w:t>
      </w:r>
      <w:r w:rsidRPr="00370250">
        <w:t xml:space="preserve"> and infrastructure. </w:t>
      </w:r>
    </w:p>
    <w:p w14:paraId="0C037B53" w14:textId="537CC272" w:rsidR="0027172E" w:rsidRPr="0027172E" w:rsidRDefault="0027172E" w:rsidP="00482E4C">
      <w:pPr>
        <w:pStyle w:val="BodyText"/>
      </w:pPr>
      <w:r w:rsidRPr="0027172E">
        <w:t>Previous work on PTHA includes Downes and Stirling (2001), who proposed to use an empirical attenuation relation similar to ground motion attenuation relations. Although they recognize that such attenuation relations would have to be source and site specific, it is doubtful whether enough data would ever be available for such attenuation relations to be derived consistently. On the other hand, Geist and Parsons (2005) developed a method that uses the full linear calculations for a limited number of scenarios for earthquakes near the site. The main difference with their work is that through the Green’s function summation, many more fault scenarios can be generated and at arbitrary distances including teleseismic, which allows us to run full probabilistic a</w:t>
      </w:r>
      <w:r w:rsidR="00FB6661">
        <w:t>nalyses over a much wider area</w:t>
      </w:r>
      <w:r w:rsidRPr="0027172E">
        <w:t>. Also, our method is very efficient for the analysis of many sites simultaneously, which allows us to quickly identify areas at elevated risk. Such information is indispensable for the effective allocation of funds for tsunami hazard mitigation work.</w:t>
      </w:r>
    </w:p>
    <w:p w14:paraId="7C9ED420" w14:textId="77777777" w:rsidR="0027172E" w:rsidRPr="00370250" w:rsidRDefault="0027172E" w:rsidP="00482E4C">
      <w:pPr>
        <w:pStyle w:val="BodyText"/>
      </w:pPr>
      <w:r w:rsidRPr="00370250">
        <w:lastRenderedPageBreak/>
        <w:t>The method that we have developed is based on the traditional PSHA and therefore completely consistent with standard seismic hazard practice. It provides an overview of the tsunami hazard along entire coastlines, and helps identify the specific tsunami source regions for which a particular site on the coastline is sensitive to.</w:t>
      </w:r>
    </w:p>
    <w:p w14:paraId="743CB992" w14:textId="77777777" w:rsidR="0027172E" w:rsidRDefault="0027172E" w:rsidP="00482E4C">
      <w:pPr>
        <w:pStyle w:val="Heading1"/>
      </w:pPr>
      <w:bookmarkStart w:id="14" w:name="_Toc124332704"/>
      <w:bookmarkStart w:id="15" w:name="_Toc188035459"/>
      <w:r>
        <w:t>Probabilistic offshore waveheight hazard</w:t>
      </w:r>
      <w:bookmarkEnd w:id="14"/>
      <w:bookmarkEnd w:id="15"/>
    </w:p>
    <w:p w14:paraId="58A8103F" w14:textId="77777777" w:rsidR="0027172E" w:rsidRDefault="0027172E" w:rsidP="00482E4C">
      <w:pPr>
        <w:pStyle w:val="Heading2"/>
      </w:pPr>
      <w:bookmarkStart w:id="16" w:name="_Toc124332705"/>
      <w:bookmarkStart w:id="17" w:name="_Toc188035460"/>
      <w:r>
        <w:t>Overview</w:t>
      </w:r>
      <w:bookmarkEnd w:id="16"/>
      <w:bookmarkEnd w:id="17"/>
    </w:p>
    <w:p w14:paraId="4284249E" w14:textId="77777777" w:rsidR="0027172E" w:rsidRPr="004D0563" w:rsidRDefault="0027172E" w:rsidP="0027172E">
      <w:pPr>
        <w:pStyle w:val="BodyText"/>
      </w:pPr>
      <w:r w:rsidRPr="004D0563">
        <w:t>The methodology behind PSHA is well known (</w:t>
      </w:r>
      <w:r>
        <w:t xml:space="preserve">e.g., </w:t>
      </w:r>
      <w:r w:rsidRPr="004D0563">
        <w:t>McGuire</w:t>
      </w:r>
      <w:r>
        <w:t xml:space="preserve"> 2</w:t>
      </w:r>
      <w:r w:rsidRPr="004D0563">
        <w:t xml:space="preserve">004) and here we will only briefly describe the adaptations that are made for PTHA. Whereas in PSHA we are usually interested in the exceedance of some ground motion measure such as </w:t>
      </w:r>
      <w:r>
        <w:t>p</w:t>
      </w:r>
      <w:r w:rsidRPr="004D0563">
        <w:t xml:space="preserve">eak </w:t>
      </w:r>
      <w:r>
        <w:t>g</w:t>
      </w:r>
      <w:r w:rsidRPr="004D0563">
        <w:t xml:space="preserve">round </w:t>
      </w:r>
      <w:r>
        <w:t>a</w:t>
      </w:r>
      <w:r w:rsidRPr="004D0563">
        <w:t xml:space="preserve">cceleration (PGA) or </w:t>
      </w:r>
      <w:r>
        <w:t>s</w:t>
      </w:r>
      <w:r w:rsidRPr="004D0563">
        <w:t xml:space="preserve">pectral </w:t>
      </w:r>
      <w:r>
        <w:t>a</w:t>
      </w:r>
      <w:r w:rsidRPr="004D0563">
        <w:t>cceleration (SA), in PTHA a parameter of interest (not necessarily the only one) is the maximum tsunami height that is expected to be exceeded at sites along the coast. The statistical earthquake model behind the two methods is the same, the only difference being that in PTHA we are not concerned with earthquakes that are completely inland. The difference between the two methods lies in the part that in PSHA is referred to as attenuation relations. These relate a certain moment release on a fault (or an area) to the ground motion parameters as a function of distance. Because of the strong laterally varying nature of tsunami propagation, we have adopted a waveform excitation and propagation approach instead of trying to develop analogous tsunami attenuation relations. In fact, current developments in traditional PSHA include the replacement of the attenuation relations with ensembles of numerically generated ground motions, which is entirely analogous to the approach propose</w:t>
      </w:r>
      <w:r>
        <w:t>d</w:t>
      </w:r>
      <w:r w:rsidRPr="004D0563">
        <w:t xml:space="preserve"> here.</w:t>
      </w:r>
    </w:p>
    <w:p w14:paraId="627D922B" w14:textId="6312BED1" w:rsidR="0027172E" w:rsidRDefault="0027172E" w:rsidP="00E00DAB">
      <w:pPr>
        <w:pStyle w:val="BodyText"/>
      </w:pPr>
      <w:r w:rsidRPr="004D0563">
        <w:t>The excitation and propagation of tsunamis in deeper water can be modeled using the shallow water wave approximation, which for amplitudes that are significantly smaller than the water depth are linear (Satake</w:t>
      </w:r>
      <w:r>
        <w:t xml:space="preserve"> 19</w:t>
      </w:r>
      <w:r w:rsidRPr="004D0563">
        <w:t>95). We can solve the equation of motion numerically using a finite-difference method</w:t>
      </w:r>
      <w:r w:rsidR="00735919">
        <w:t>,</w:t>
      </w:r>
      <w:r>
        <w:t xml:space="preserve"> which</w:t>
      </w:r>
      <w:r w:rsidRPr="004D0563">
        <w:t xml:space="preserve"> has been validated to produce accurate tsunami heights for propagation through the oceans, although for very shallow water the amplitudes may become too large</w:t>
      </w:r>
      <w:r>
        <w:t>,</w:t>
      </w:r>
      <w:r w:rsidRPr="004D0563">
        <w:t xml:space="preserve"> and more sophisticated </w:t>
      </w:r>
      <w:r>
        <w:t>nonlinear</w:t>
      </w:r>
      <w:r w:rsidRPr="004D0563">
        <w:t xml:space="preserve"> methods are required to model the details of the run-up accurately. Nevertheless, the linear approach provides a very good first approximation of tsunami propagation, taking into account the effects of lateral variations in seafloor depth.</w:t>
      </w:r>
    </w:p>
    <w:p w14:paraId="065D747C" w14:textId="77777777" w:rsidR="0027172E" w:rsidRDefault="0027172E" w:rsidP="00482E4C">
      <w:pPr>
        <w:pStyle w:val="Heading2"/>
      </w:pPr>
      <w:bookmarkStart w:id="18" w:name="_Toc124332706"/>
      <w:bookmarkStart w:id="19" w:name="_Toc188035461"/>
      <w:r>
        <w:t>Green’s Function Summation</w:t>
      </w:r>
      <w:bookmarkEnd w:id="18"/>
      <w:bookmarkEnd w:id="19"/>
    </w:p>
    <w:p w14:paraId="54E474AE" w14:textId="027291D0" w:rsidR="0027172E" w:rsidRDefault="0027172E" w:rsidP="00482E4C">
      <w:pPr>
        <w:pStyle w:val="BodyText"/>
        <w:spacing w:after="120"/>
      </w:pPr>
      <w:r w:rsidRPr="004D0563">
        <w:t xml:space="preserve">The underlying principle for this approach is the validity of the linear behavior of tsunami waves. This enables us to deconstruct a tsunami that is generated by an earthquake into a sum of individual tsunami waveforms (Green’s functions) from a set of subfaults that adequately </w:t>
      </w:r>
      <w:r w:rsidRPr="004D0563">
        <w:lastRenderedPageBreak/>
        <w:t>describe the earthquake rupture</w:t>
      </w:r>
      <w:r w:rsidR="00FB6661">
        <w:t>.</w:t>
      </w:r>
      <w:r w:rsidRPr="004D0563">
        <w:t xml:space="preserve"> By pre-computing and storing the tsunami waveforms at points along the coast generated by each subfault for a unit slip, we can efficiently synthesize tsunami waveforms for any slip distribution by summing the individual subfault tsunami waveforms (weighted by their slip)</w:t>
      </w:r>
      <w:r w:rsidRPr="00482E4C">
        <w:t>.</w:t>
      </w:r>
      <w:r w:rsidRPr="004D0563">
        <w:t xml:space="preserve"> The same principle is used in the inversion of tsunami waves for earthquake rupture (</w:t>
      </w:r>
      <w:r>
        <w:t xml:space="preserve">e.g., </w:t>
      </w:r>
      <w:r w:rsidRPr="004D0563">
        <w:t>Satake</w:t>
      </w:r>
      <w:r>
        <w:t xml:space="preserve"> 19</w:t>
      </w:r>
      <w:r w:rsidRPr="004D0563">
        <w:t>95). This efficiency make</w:t>
      </w:r>
      <w:r>
        <w:t>s</w:t>
      </w:r>
      <w:r w:rsidRPr="004D0563">
        <w:t xml:space="preserve"> it feasible to use Green’s function summation in lieu of attenuation relations to provide very accurate estimates of tsunami height for probabilistic calculations, where one typically needs to compute thousands of earthquake scenarios. For instance, in the example below the probabilistic tsunami heights results are based on more than </w:t>
      </w:r>
      <w:r>
        <w:t>10,000</w:t>
      </w:r>
      <w:r w:rsidRPr="004D0563">
        <w:t xml:space="preserve"> scenarios </w:t>
      </w:r>
      <w:r>
        <w:t>that</w:t>
      </w:r>
      <w:r w:rsidRPr="004D0563">
        <w:t xml:space="preserve"> were computed (using the Green’s functions summation) on a 30-node cluster computer. </w:t>
      </w:r>
    </w:p>
    <w:p w14:paraId="42A73D75" w14:textId="187C812B" w:rsidR="00801417" w:rsidRDefault="0027172E" w:rsidP="00E33A60">
      <w:pPr>
        <w:pStyle w:val="BodyText"/>
      </w:pPr>
      <w:r w:rsidRPr="004D0563">
        <w:t xml:space="preserve">The assumption of linearity is not valid for tsunamis where the amplitudes are comparable to the water depth. Also, the detailed bathymetry near the shoreline is important to estimate the final run-up heights. For these cases, a </w:t>
      </w:r>
      <w:r>
        <w:t>nonlinear</w:t>
      </w:r>
      <w:r w:rsidRPr="004D0563">
        <w:t xml:space="preserve"> method is necessary to compute the run-up heights correctly. However, several authors have proposed simple corrections that can be applied to the tsunami heights calculated with a linear code. Our first concern will be in computing the tsunami response</w:t>
      </w:r>
      <w:r>
        <w:t xml:space="preserve"> from a number of sources </w:t>
      </w:r>
      <w:r w:rsidRPr="004D0563">
        <w:t xml:space="preserve">to a particular depth contour </w:t>
      </w:r>
      <w:r>
        <w:t xml:space="preserve">(e.g., 15 m) </w:t>
      </w:r>
      <w:r w:rsidRPr="004D0563">
        <w:t xml:space="preserve">off the </w:t>
      </w:r>
      <w:r w:rsidR="00FB6661">
        <w:t>coastline.</w:t>
      </w:r>
      <w:r w:rsidRPr="004D0563">
        <w:t xml:space="preserve"> </w:t>
      </w:r>
    </w:p>
    <w:p w14:paraId="6DFC9CB7" w14:textId="0F14F9F7" w:rsidR="00E3122F" w:rsidRDefault="00E3122F" w:rsidP="00E3122F">
      <w:pPr>
        <w:pStyle w:val="Heading1"/>
      </w:pPr>
      <w:bookmarkStart w:id="20" w:name="_Toc188035462"/>
      <w:r>
        <w:t>Source models</w:t>
      </w:r>
      <w:bookmarkEnd w:id="20"/>
    </w:p>
    <w:p w14:paraId="2EAC940C" w14:textId="2DB8560B" w:rsidR="00E01212" w:rsidRDefault="00E01212" w:rsidP="00E01212">
      <w:pPr>
        <w:pStyle w:val="BodyText"/>
      </w:pPr>
      <w:r>
        <w:t>C</w:t>
      </w:r>
      <w:r w:rsidRPr="00055EE3">
        <w:t>rucial element</w:t>
      </w:r>
      <w:r>
        <w:t>s</w:t>
      </w:r>
      <w:r w:rsidRPr="00055EE3">
        <w:t xml:space="preserve"> in PTHA </w:t>
      </w:r>
      <w:r>
        <w:t>are</w:t>
      </w:r>
      <w:r w:rsidRPr="00055EE3">
        <w:t xml:space="preserve"> the estimation of the maximum magnitude and its probability, for any source region. Due to the very short historic record for mega-thrusts and other large earthquakes in relation to their recurrence times, it is not possible to base any such constraint on the directly observed seismicity. We therefore need to resort to models that are at least partly based on earthquake mechanics, which can be as simple as magnitude/area relatio</w:t>
      </w:r>
      <w:r>
        <w:t>ns but can also include physics-</w:t>
      </w:r>
      <w:r w:rsidRPr="00055EE3">
        <w:t xml:space="preserve">based constraints in addition to empirical data such as earthquake locations. </w:t>
      </w:r>
      <w:r>
        <w:t xml:space="preserve">This kind of analysis is therefore based on judgment. </w:t>
      </w:r>
      <w:r w:rsidRPr="00055EE3">
        <w:t>Uncertainties in source parameters, such as maximum earthquake and slip rate, are included using logic tree analysis. Other approaches toward PTHA often use a limited range of deterministic scenarios with associated probabilities or return periods, sometimes in combination with historical tsunami records (Berryman</w:t>
      </w:r>
      <w:r>
        <w:t xml:space="preserve"> 20</w:t>
      </w:r>
      <w:r w:rsidRPr="00055EE3">
        <w:t>06; Imamura et al.</w:t>
      </w:r>
      <w:r>
        <w:t xml:space="preserve"> 20</w:t>
      </w:r>
      <w:r w:rsidRPr="00055EE3">
        <w:t>06; Geist and Parsons</w:t>
      </w:r>
      <w:r>
        <w:t xml:space="preserve"> 20</w:t>
      </w:r>
      <w:r w:rsidRPr="00055EE3">
        <w:t xml:space="preserve">06). </w:t>
      </w:r>
    </w:p>
    <w:p w14:paraId="70871346" w14:textId="77777777" w:rsidR="00E01212" w:rsidRPr="00E01212" w:rsidRDefault="00E01212" w:rsidP="00E01212"/>
    <w:p w14:paraId="32C63859" w14:textId="4F2A65C6" w:rsidR="00E3122F" w:rsidRDefault="00E3122F" w:rsidP="000E49E1">
      <w:pPr>
        <w:pStyle w:val="Heading2"/>
      </w:pPr>
      <w:bookmarkStart w:id="21" w:name="_Toc188035463"/>
      <w:r>
        <w:t>Geometry</w:t>
      </w:r>
      <w:bookmarkEnd w:id="21"/>
    </w:p>
    <w:p w14:paraId="0E95F7EA" w14:textId="7A1FFCDF" w:rsidR="000E49E1" w:rsidRDefault="00E33A60" w:rsidP="00755EAC">
      <w:pPr>
        <w:pStyle w:val="BodyText"/>
      </w:pPr>
      <w:r>
        <w:t xml:space="preserve">The current version of the PTHA code uses a rectangular sub-fault representation where every sub-fault is described by the location of its centroid (longitude, latitude and depth); strike, dip and </w:t>
      </w:r>
      <w:r>
        <w:lastRenderedPageBreak/>
        <w:t>rake; length and width. The dimensions of the sub-fault should correspond to the smallest m</w:t>
      </w:r>
      <w:r w:rsidR="00FB2FE9">
        <w:t xml:space="preserve">agnitude one wants to consider. It may therefore be desirable to use smaller sub-faults (e.g. 10x5 km) for local source zones, and larger (e.g. 100x50 km) for distant sources. In general, the source characterizations can differ widely from one source zone to the next as long as the points for which the Green’s functions are computed are exactly the same.   </w:t>
      </w:r>
    </w:p>
    <w:p w14:paraId="1AD2E29E" w14:textId="274C8ECF" w:rsidR="00E3122F" w:rsidRDefault="00E3122F" w:rsidP="000E49E1">
      <w:pPr>
        <w:pStyle w:val="Heading2"/>
      </w:pPr>
      <w:bookmarkStart w:id="22" w:name="_Toc188035464"/>
      <w:r>
        <w:t>Maximum Magnitude</w:t>
      </w:r>
      <w:bookmarkEnd w:id="22"/>
    </w:p>
    <w:p w14:paraId="2A5487BA" w14:textId="3834F797" w:rsidR="000E49E1" w:rsidRDefault="00E33A60" w:rsidP="00755EAC">
      <w:pPr>
        <w:pStyle w:val="BodyText"/>
      </w:pPr>
      <w:r>
        <w:t>The maximum possible magnitude on a fault is a very important parameter, especially in PTHA, since the large earthquakes tend to dominate the hazard. The way the choice of maximum magnitude influences the hazard can be subtle. Increasing a magnitude increases the slip per event on a fault. If the recurrence model is defined by a slip rate, than increasing magnitude will reduce the occurrence rate of the earthquakes, and can potentially reduce the probabilistic hazard. This is often the case in PSHA, since the ground motions tend to saturate with larger magnitude, but this may not be the case in PTHA since the wave amplitude keep increasing with increasing slip. Alternatively, if the recurrence was defined in terms of the recurrence time of the earthquakes, then increasing magnitude may lead to an inconsistency between the computed deformation (slip) rate and the actually observed one.</w:t>
      </w:r>
      <w:r w:rsidR="00FB2FE9">
        <w:t xml:space="preserve"> </w:t>
      </w:r>
    </w:p>
    <w:p w14:paraId="796C69F9" w14:textId="10404B7E" w:rsidR="00E3122F" w:rsidRDefault="00E12AAE" w:rsidP="000E49E1">
      <w:pPr>
        <w:pStyle w:val="Heading2"/>
      </w:pPr>
      <w:bookmarkStart w:id="23" w:name="_Toc188035465"/>
      <w:r>
        <w:t>Earthquake recurrence</w:t>
      </w:r>
      <w:bookmarkEnd w:id="23"/>
    </w:p>
    <w:p w14:paraId="07E7BB7F" w14:textId="6FFDB6C3" w:rsidR="000E49E1" w:rsidRDefault="00E12AAE" w:rsidP="00755EAC">
      <w:pPr>
        <w:pStyle w:val="BodyText"/>
      </w:pPr>
      <w:r>
        <w:t>Currently, the recurrence model for earthquakes is Poissonian, which is a time-independent model</w:t>
      </w:r>
      <w:r w:rsidR="00FB2FE9">
        <w:t xml:space="preserve">, i.e. he probability of occurrence is independent of time, and therefore independent of the occurrence of a previous earthquake. </w:t>
      </w:r>
    </w:p>
    <w:p w14:paraId="7B6B0F53" w14:textId="596DCA95" w:rsidR="000E49E1" w:rsidRDefault="000E49E1" w:rsidP="000E49E1">
      <w:pPr>
        <w:pStyle w:val="Heading2"/>
      </w:pPr>
      <w:bookmarkStart w:id="24" w:name="_Toc188035466"/>
      <w:r>
        <w:t>Magnitude distributions</w:t>
      </w:r>
      <w:bookmarkEnd w:id="24"/>
    </w:p>
    <w:p w14:paraId="6401AC37" w14:textId="31FB1900" w:rsidR="000E49E1" w:rsidRDefault="00382A12" w:rsidP="00755EAC">
      <w:pPr>
        <w:pStyle w:val="BodyText"/>
      </w:pPr>
      <w:r>
        <w:t xml:space="preserve">There are several models in use to define the distribution of earthquake magnitudes with which the strain on an earthquake source is released. The models included in the code are the Gutenberg-Richter </w:t>
      </w:r>
      <w:r w:rsidR="00991594">
        <w:t xml:space="preserve">(G-R) </w:t>
      </w:r>
      <w:r>
        <w:t>rela</w:t>
      </w:r>
      <w:r w:rsidR="00592297">
        <w:t>tion (Gutenberg and Richter, 19</w:t>
      </w:r>
      <w:r w:rsidR="00E00DAB">
        <w:t>44</w:t>
      </w:r>
      <w:r>
        <w:t>), Characteristic Earthquake model (</w:t>
      </w:r>
      <w:r w:rsidR="00592297">
        <w:t>Schwartz et al., 1981; Schwartz and Coppersmith, 1984</w:t>
      </w:r>
      <w:r>
        <w:t>) and the Maximu</w:t>
      </w:r>
      <w:r w:rsidR="00E025E5">
        <w:t>m</w:t>
      </w:r>
      <w:r>
        <w:t xml:space="preserve"> Magnitude model. </w:t>
      </w:r>
      <w:r w:rsidR="008954FB">
        <w:t>Below</w:t>
      </w:r>
      <w:r>
        <w:t xml:space="preserve"> we will briefly describe their characteristics.</w:t>
      </w:r>
      <w:r w:rsidR="008954FB">
        <w:t xml:space="preserve"> For distant tsunami, it is usually sufficient to truncate the magnitude distribution a</w:t>
      </w:r>
      <w:r w:rsidR="00991594">
        <w:t xml:space="preserve">t </w:t>
      </w:r>
      <w:r w:rsidR="008954FB">
        <w:t xml:space="preserve">M=7.5, which usually means that the G-R part of any seismicity catalog is not of great importance (unless only the G-R relation is used). </w:t>
      </w:r>
      <w:r w:rsidR="00991594">
        <w:t>The tsunami hazard will generally be dominated by events at the larger magnitude end. For local tsunamis however, ignoring the smaller earthquakes (as happens in the maximum magnitude model) may not be appropriate since events as small M= 6.5 are capable of generating significant near-field tsunamis. In a probabilistic analysis, these events might dominate the local hazard at the shorter return periods, depending of course on the details of the recurrence model.</w:t>
      </w:r>
    </w:p>
    <w:p w14:paraId="452FCC89" w14:textId="3B1FA3F1" w:rsidR="00382A12" w:rsidRDefault="00382A12" w:rsidP="00382A12">
      <w:pPr>
        <w:pStyle w:val="Heading3"/>
      </w:pPr>
      <w:bookmarkStart w:id="25" w:name="_Toc188035467"/>
      <w:r>
        <w:lastRenderedPageBreak/>
        <w:t>Gutenberg-Richter model</w:t>
      </w:r>
      <w:bookmarkEnd w:id="25"/>
    </w:p>
    <w:p w14:paraId="3CD02432" w14:textId="09FA6130" w:rsidR="00382A12" w:rsidRDefault="00E025E5" w:rsidP="00755EAC">
      <w:pPr>
        <w:pStyle w:val="BodyText"/>
      </w:pPr>
      <w:r>
        <w:t>In the Gutenberg-Richter model, the number of earthquakes on a fault decreases exponentially with increasing magnitude. The original relationship is:</w:t>
      </w:r>
    </w:p>
    <w:p w14:paraId="591B5E38" w14:textId="6256FF3B" w:rsidR="00E025E5" w:rsidRPr="00662EFE" w:rsidRDefault="007650DB" w:rsidP="000E49E1">
      <w:r>
        <w:rPr>
          <w:rFonts w:ascii="Times New Roman" w:eastAsia="Times New Roman" w:hAnsi="Times New Roman" w:cs="Times New Roman"/>
          <w:noProof/>
          <w:sz w:val="22"/>
          <w:lang w:eastAsia="en-US"/>
        </w:rPr>
        <mc:AlternateContent>
          <mc:Choice Requires="wpg">
            <w:drawing>
              <wp:anchor distT="0" distB="0" distL="114300" distR="114300" simplePos="0" relativeHeight="251662336" behindDoc="0" locked="0" layoutInCell="1" allowOverlap="1" wp14:anchorId="3E8A7491" wp14:editId="29C88F01">
                <wp:simplePos x="0" y="0"/>
                <wp:positionH relativeFrom="column">
                  <wp:posOffset>0</wp:posOffset>
                </wp:positionH>
                <wp:positionV relativeFrom="paragraph">
                  <wp:posOffset>0</wp:posOffset>
                </wp:positionV>
                <wp:extent cx="5486400" cy="6077585"/>
                <wp:effectExtent l="0" t="0" r="0" b="0"/>
                <wp:wrapThrough wrapText="bothSides">
                  <wp:wrapPolygon edited="0">
                    <wp:start x="0" y="0"/>
                    <wp:lineTo x="0" y="21485"/>
                    <wp:lineTo x="21500" y="21485"/>
                    <wp:lineTo x="21500" y="0"/>
                    <wp:lineTo x="0" y="0"/>
                  </wp:wrapPolygon>
                </wp:wrapThrough>
                <wp:docPr id="29" name="Group 29"/>
                <wp:cNvGraphicFramePr/>
                <a:graphic xmlns:a="http://schemas.openxmlformats.org/drawingml/2006/main">
                  <a:graphicData uri="http://schemas.microsoft.com/office/word/2010/wordprocessingGroup">
                    <wpg:wgp>
                      <wpg:cNvGrpSpPr/>
                      <wpg:grpSpPr>
                        <a:xfrm>
                          <a:off x="0" y="0"/>
                          <a:ext cx="5486400" cy="6077585"/>
                          <a:chOff x="0" y="0"/>
                          <a:chExt cx="5486400" cy="6077585"/>
                        </a:xfrm>
                      </wpg:grpSpPr>
                      <pic:pic xmlns:pic="http://schemas.openxmlformats.org/drawingml/2006/picture">
                        <pic:nvPicPr>
                          <pic:cNvPr id="23" name="Picture 2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86400" cy="5759450"/>
                          </a:xfrm>
                          <a:prstGeom prst="rect">
                            <a:avLst/>
                          </a:prstGeom>
                        </pic:spPr>
                      </pic:pic>
                      <wps:wsp>
                        <wps:cNvPr id="27" name="Text Box 27"/>
                        <wps:cNvSpPr txBox="1"/>
                        <wps:spPr>
                          <a:xfrm>
                            <a:off x="0" y="5816600"/>
                            <a:ext cx="5486400" cy="26098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293CDFC" w14:textId="6D80B044" w:rsidR="00534DD3" w:rsidRPr="0013686B" w:rsidRDefault="00534DD3" w:rsidP="007650DB">
                              <w:pPr>
                                <w:pStyle w:val="Caption"/>
                                <w:rPr>
                                  <w:rFonts w:ascii="Times New Roman" w:eastAsia="Times New Roman" w:hAnsi="Times New Roman" w:cs="Times New Roman"/>
                                  <w:noProof/>
                                  <w:sz w:val="22"/>
                                  <w:lang w:eastAsia="en-US"/>
                                </w:rPr>
                              </w:pPr>
                              <w:r>
                                <w:t xml:space="preserve">Figure </w:t>
                              </w:r>
                              <w:fldSimple w:instr=" SEQ Figure \* ARABIC ">
                                <w:r>
                                  <w:rPr>
                                    <w:noProof/>
                                  </w:rPr>
                                  <w:t>2</w:t>
                                </w:r>
                              </w:fldSimple>
                              <w:r>
                                <w:t xml:space="preserve"> Probability and Cumulative Density Functions for the truncated exponential distribution.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8A7491" id="Group 29" o:spid="_x0000_s1029" style="position:absolute;margin-left:0;margin-top:0;width:6in;height:478.55pt;z-index:251662336" coordsize="54864,607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">
                <v:shape id="Picture 23" o:spid="_x0000_s1030" type="#_x0000_t75" style="position:absolute;width:54864;height:57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">
                  <v:imagedata r:id="rId32" o:title=""/>
                </v:shape>
                <v:shape id="Text Box 27" o:spid="_x0000_s1031" type="#_x0000_t202" style="position:absolute;top:58166;width:54864;height:2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7293CDFC" w14:textId="6D80B044" w:rsidR="00534DD3" w:rsidRPr="0013686B" w:rsidRDefault="00534DD3" w:rsidP="007650DB">
                        <w:pPr>
                          <w:pStyle w:val="Caption"/>
                          <w:rPr>
                            <w:rFonts w:ascii="Times New Roman" w:eastAsia="Times New Roman" w:hAnsi="Times New Roman" w:cs="Times New Roman"/>
                            <w:noProof/>
                            <w:sz w:val="22"/>
                            <w:lang w:eastAsia="en-US"/>
                          </w:rPr>
                        </w:pPr>
                        <w:r>
                          <w:t xml:space="preserve">Figure </w:t>
                        </w:r>
                        <w:fldSimple w:instr=" SEQ Figure \* ARABIC ">
                          <w:r>
                            <w:rPr>
                              <w:noProof/>
                            </w:rPr>
                            <w:t>2</w:t>
                          </w:r>
                        </w:fldSimple>
                        <w:r>
                          <w:t xml:space="preserve"> Probability and Cumulative Density Functions for the truncated exponential distribution.</w:t>
                        </w:r>
                      </w:p>
                    </w:txbxContent>
                  </v:textbox>
                </v:shape>
                <w10:wrap type="through"/>
              </v:group>
            </w:pict>
          </mc:Fallback>
        </mc:AlternateContent>
      </w:r>
      <m:oMath>
        <m:r>
          <w:rPr>
            <w:rFonts w:ascii="Cambria Math" w:hAnsi="Cambria Math"/>
          </w:rPr>
          <m:t>N</m:t>
        </m:r>
        <m:d>
          <m:dPr>
            <m:ctrlPr>
              <w:rPr>
                <w:rFonts w:ascii="Cambria Math" w:hAnsi="Cambria Math"/>
                <w:i/>
              </w:rPr>
            </m:ctrlPr>
          </m:dPr>
          <m:e>
            <m:r>
              <w:rPr>
                <w:rFonts w:ascii="Cambria Math" w:hAnsi="Cambria Math"/>
              </w:rPr>
              <m:t>M</m:t>
            </m:r>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a-bM</m:t>
            </m:r>
          </m:sup>
        </m:sSup>
      </m:oMath>
    </w:p>
    <w:p w14:paraId="73C7A92C" w14:textId="2FB418F9" w:rsidR="00DA7E9B" w:rsidRDefault="00662EFE" w:rsidP="00755EAC">
      <w:pPr>
        <w:pStyle w:val="BodyText"/>
      </w:pPr>
      <w:r>
        <w:t xml:space="preserve">where </w:t>
      </w:r>
      <w:r w:rsidRPr="00662EFE">
        <w:rPr>
          <w:i/>
        </w:rPr>
        <w:t>N(M)</w:t>
      </w:r>
      <w:r w:rsidR="00DA7E9B">
        <w:t>,  the cumulative distribution function (CDF),</w:t>
      </w:r>
      <w:r>
        <w:t xml:space="preserve"> is the number of earthquakes with magnitude larger than </w:t>
      </w:r>
      <w:r w:rsidRPr="00662EFE">
        <w:rPr>
          <w:i/>
        </w:rPr>
        <w:t>M</w:t>
      </w:r>
      <w:r>
        <w:t xml:space="preserve">. </w:t>
      </w:r>
      <w:r w:rsidR="00DA7E9B">
        <w:t>A more convenient notation is to express the G-R relations in exponential form:</w:t>
      </w:r>
    </w:p>
    <w:p w14:paraId="3D0C31A3" w14:textId="47898F4F" w:rsidR="00DA7E9B" w:rsidRDefault="00DA7E9B" w:rsidP="000E49E1">
      <m:oMathPara>
        <m:oMath>
          <m:r>
            <w:rPr>
              <w:rFonts w:ascii="Cambria Math" w:hAnsi="Cambria Math"/>
            </w:rPr>
            <m:t>N</m:t>
          </m:r>
          <m:d>
            <m:dPr>
              <m:ctrlPr>
                <w:rPr>
                  <w:rFonts w:ascii="Cambria Math" w:hAnsi="Cambria Math"/>
                  <w:i/>
                </w:rPr>
              </m:ctrlPr>
            </m:dPr>
            <m:e>
              <m:r>
                <w:rPr>
                  <w:rFonts w:ascii="Cambria Math" w:hAnsi="Cambria Math"/>
                </w:rPr>
                <m:t>M</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α-βM</m:t>
              </m:r>
            </m:sup>
          </m:sSup>
        </m:oMath>
      </m:oMathPara>
    </w:p>
    <w:p w14:paraId="034B9947" w14:textId="77777777" w:rsidR="00DA7E9B" w:rsidRDefault="00DA7E9B" w:rsidP="000E49E1">
      <w:r>
        <w:lastRenderedPageBreak/>
        <w:t xml:space="preserve">where </w:t>
      </w:r>
    </w:p>
    <w:p w14:paraId="0AC1DE8A" w14:textId="1E326F95" w:rsidR="00DA7E9B" w:rsidRPr="00DA7E9B" w:rsidRDefault="00DA7E9B" w:rsidP="00755EAC">
      <w:pPr>
        <w:pStyle w:val="BodyText"/>
      </w:pPr>
      <m:oMath>
        <m:r>
          <w:rPr>
            <w:rFonts w:ascii="Cambria Math" w:hAnsi="Cambria Math"/>
          </w:rPr>
          <m:t>α</m:t>
        </m:r>
        <m:r>
          <m:rPr>
            <m:sty m:val="p"/>
          </m:rPr>
          <w:rPr>
            <w:rFonts w:ascii="Cambria Math" w:hAnsi="Cambria Math"/>
          </w:rPr>
          <m:t>=</m:t>
        </m:r>
        <m:r>
          <w:rPr>
            <w:rFonts w:ascii="Cambria Math" w:hAnsi="Cambria Math"/>
          </w:rPr>
          <m:t>a</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m:rPr>
                    <m:sty m:val="p"/>
                  </m:rPr>
                  <w:rPr>
                    <w:rFonts w:ascii="Cambria Math" w:hAnsi="Cambria Math"/>
                  </w:rPr>
                  <m:t>10</m:t>
                </m:r>
              </m:e>
            </m:d>
          </m:e>
        </m:func>
      </m:oMath>
      <w:r>
        <w:t xml:space="preserve"> and </w:t>
      </w:r>
      <m:oMath>
        <m:r>
          <w:rPr>
            <w:rFonts w:ascii="Cambria Math" w:hAnsi="Cambria Math"/>
          </w:rPr>
          <m:t>β</m:t>
        </m:r>
        <m:r>
          <m:rPr>
            <m:sty m:val="p"/>
          </m:rPr>
          <w:rPr>
            <w:rFonts w:ascii="Cambria Math" w:hAnsi="Cambria Math"/>
          </w:rPr>
          <m:t>=</m:t>
        </m:r>
        <m:r>
          <w:rPr>
            <w:rFonts w:ascii="Cambria Math" w:hAnsi="Cambria Math"/>
          </w:rPr>
          <m:t>b</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m:rPr>
                    <m:sty m:val="p"/>
                  </m:rPr>
                  <w:rPr>
                    <w:rFonts w:ascii="Cambria Math" w:hAnsi="Cambria Math"/>
                  </w:rPr>
                  <m:t>10</m:t>
                </m:r>
              </m:e>
            </m:d>
          </m:e>
        </m:func>
      </m:oMath>
      <w:r>
        <w:t>.</w:t>
      </w:r>
    </w:p>
    <w:p w14:paraId="26E79B3E" w14:textId="62717071" w:rsidR="00662EFE" w:rsidRDefault="0094707A" w:rsidP="00755EAC">
      <w:pPr>
        <w:pStyle w:val="BodyText"/>
      </w:pPr>
      <w:r>
        <w:t>The (normalized) probability density function</w:t>
      </w:r>
      <w:r w:rsidR="00DA7E9B">
        <w:t xml:space="preserve"> (PDF)</w:t>
      </w:r>
      <w:r>
        <w:t xml:space="preserve"> is:</w:t>
      </w:r>
    </w:p>
    <w:p w14:paraId="34F386FA" w14:textId="757AA5B5" w:rsidR="00DA7E9B" w:rsidRPr="00DA7E9B" w:rsidRDefault="00DA7E9B" w:rsidP="000E49E1">
      <m:oMathPara>
        <m:oMath>
          <m:r>
            <w:rPr>
              <w:rFonts w:ascii="Cambria Math" w:hAnsi="Cambria Math"/>
            </w:rPr>
            <m:t>n</m:t>
          </m:r>
          <m:d>
            <m:dPr>
              <m:ctrlPr>
                <w:rPr>
                  <w:rFonts w:ascii="Cambria Math" w:hAnsi="Cambria Math"/>
                  <w:i/>
                </w:rPr>
              </m:ctrlPr>
            </m:dPr>
            <m:e>
              <m:r>
                <w:rPr>
                  <w:rFonts w:ascii="Cambria Math" w:hAnsi="Cambria Math"/>
                </w:rPr>
                <m:t>M</m:t>
              </m:r>
            </m:e>
          </m:d>
          <m:r>
            <w:rPr>
              <w:rFonts w:ascii="Cambria Math" w:hAnsi="Cambria Math"/>
            </w:rPr>
            <m:t>=β</m:t>
          </m:r>
          <m:sSup>
            <m:sSupPr>
              <m:ctrlPr>
                <w:rPr>
                  <w:rFonts w:ascii="Cambria Math" w:hAnsi="Cambria Math"/>
                  <w:i/>
                </w:rPr>
              </m:ctrlPr>
            </m:sSupPr>
            <m:e>
              <m:r>
                <w:rPr>
                  <w:rFonts w:ascii="Cambria Math" w:hAnsi="Cambria Math"/>
                </w:rPr>
                <m:t>e</m:t>
              </m:r>
            </m:e>
            <m:sup>
              <m:r>
                <w:rPr>
                  <w:rFonts w:ascii="Cambria Math" w:hAnsi="Cambria Math"/>
                </w:rPr>
                <m:t>-βM</m:t>
              </m:r>
            </m:sup>
          </m:sSup>
        </m:oMath>
      </m:oMathPara>
    </w:p>
    <w:p w14:paraId="40FE4A35" w14:textId="0647D3D2" w:rsidR="00966013" w:rsidRDefault="00966013" w:rsidP="00755EAC">
      <w:pPr>
        <w:pStyle w:val="BodyText"/>
      </w:pPr>
      <w:r>
        <w:t>The G-R is often referred to as the exponential distribution. Whereas the original formulation was defined for events with M &gt; 0, the distribution is often used in truncated form. The main reason for an upper magnitude bound is that for any finite source there is presumably an associated maximum magnitude, often defined using the maximum dimensions of the source and source</w:t>
      </w:r>
      <w:r w:rsidRPr="00966013">
        <w:t xml:space="preserve"> </w:t>
      </w:r>
      <w:r>
        <w:t>scaling relations (e.g. Well and Coppersmith, 1994</w:t>
      </w:r>
      <w:r w:rsidR="007E1C7E">
        <w:t xml:space="preserve">; Papazachos et al., </w:t>
      </w:r>
      <w:r w:rsidR="00592297">
        <w:t>2004</w:t>
      </w:r>
      <w:r>
        <w:t xml:space="preserve">  The lower bound is often chosen </w:t>
      </w:r>
      <w:r w:rsidR="007E1C7E">
        <w:t xml:space="preserve">as a cut-off below which events are not of interest for the particular hazard being analyzed. In earthquake hazard, this is often chosen </w:t>
      </w:r>
      <w:r w:rsidR="00755EAC">
        <w:t>at M=5, but for tsunami hazard,</w:t>
      </w:r>
      <w:r w:rsidR="007E1C7E">
        <w:t xml:space="preserve"> this bound should probably be at M=6.5 for</w:t>
      </w:r>
      <w:r w:rsidR="00755EAC">
        <w:t xml:space="preserve"> </w:t>
      </w:r>
      <w:r w:rsidR="007E1C7E">
        <w:t xml:space="preserve">sources that are very close to the site, </w:t>
      </w:r>
      <w:r w:rsidR="00755EAC">
        <w:t>to M=7.5-8 for very distant sources.</w:t>
      </w:r>
    </w:p>
    <w:p w14:paraId="32C6C2DD" w14:textId="235964AC" w:rsidR="00755EAC" w:rsidRDefault="00755EAC" w:rsidP="00755EAC">
      <w:pPr>
        <w:pStyle w:val="BodyText"/>
      </w:pPr>
      <w:r>
        <w:t xml:space="preserve">The PDF for the (doubly) truncated exponential distribution </w:t>
      </w:r>
      <w:r w:rsidR="000656F7">
        <w:t xml:space="preserve">(Figure </w:t>
      </w:r>
      <w:r w:rsidR="001368F2">
        <w:t>2</w:t>
      </w:r>
      <w:r w:rsidR="000656F7">
        <w:t xml:space="preserve">) </w:t>
      </w:r>
      <w:r>
        <w:t xml:space="preserve">can be derived by substituting </w:t>
      </w:r>
      <w:r w:rsidRPr="00755EAC">
        <w:rPr>
          <w:i/>
        </w:rPr>
        <w:t>M</w:t>
      </w:r>
      <w:r>
        <w:t xml:space="preserve"> with (</w:t>
      </w:r>
      <w:r w:rsidRPr="00755EAC">
        <w:rPr>
          <w:i/>
        </w:rPr>
        <w:t>M-Mmin</w:t>
      </w:r>
      <w:r>
        <w:t>) and re-normalizing the original:</w:t>
      </w:r>
    </w:p>
    <w:p w14:paraId="4F266043" w14:textId="18162BC7" w:rsidR="00755EAC" w:rsidRPr="00324D98" w:rsidRDefault="00755EAC" w:rsidP="000E49E1">
      <m:oMathPara>
        <m:oMath>
          <m:r>
            <w:rPr>
              <w:rFonts w:ascii="Cambria Math" w:hAnsi="Cambria Math"/>
            </w:rPr>
            <m:t>n</m:t>
          </m:r>
          <m:d>
            <m:dPr>
              <m:ctrlPr>
                <w:rPr>
                  <w:rFonts w:ascii="Cambria Math" w:hAnsi="Cambria Math"/>
                  <w:i/>
                </w:rPr>
              </m:ctrlPr>
            </m:dPr>
            <m:e>
              <m:r>
                <w:rPr>
                  <w:rFonts w:ascii="Cambria Math" w:hAnsi="Cambria Math"/>
                </w:rPr>
                <m:t>M</m:t>
              </m:r>
            </m:e>
          </m:d>
          <m:r>
            <w:rPr>
              <w:rFonts w:ascii="Cambria Math" w:hAnsi="Cambria Math"/>
            </w:rPr>
            <m:t>=β</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-β(M-Mmin)</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-β(Mmax-Mmin)</m:t>
                  </m:r>
                </m:sup>
              </m:sSup>
            </m:den>
          </m:f>
        </m:oMath>
      </m:oMathPara>
    </w:p>
    <w:p w14:paraId="6D13DEA0" w14:textId="24A5F4F0" w:rsidR="00324D98" w:rsidRDefault="00324D98" w:rsidP="00324D98">
      <w:pPr>
        <w:pStyle w:val="BodyText"/>
        <w:rPr>
          <w:i/>
        </w:rPr>
      </w:pPr>
      <w:r>
        <w:t xml:space="preserve">The CDF for the truncated exponential distribution can then be obtained by integrating the PDF between </w:t>
      </w:r>
      <w:r w:rsidRPr="00324D98">
        <w:rPr>
          <w:i/>
        </w:rPr>
        <w:t>Mmin</w:t>
      </w:r>
      <w:r>
        <w:t xml:space="preserve"> and </w:t>
      </w:r>
      <w:r w:rsidRPr="00324D98">
        <w:rPr>
          <w:i/>
        </w:rPr>
        <w:t>M</w:t>
      </w:r>
      <w:r w:rsidR="00AC0C1F">
        <w:rPr>
          <w:i/>
        </w:rPr>
        <w:t xml:space="preserve"> </w:t>
      </w:r>
      <w:r w:rsidR="00AC0C1F" w:rsidRPr="00AC0C1F">
        <w:t>and multiplying with the total number of events with</w:t>
      </w:r>
      <w:r w:rsidR="00AC0C1F">
        <w:rPr>
          <w:i/>
        </w:rPr>
        <w:t xml:space="preserve"> M &gt; Mmin (N(Mmin))</w:t>
      </w:r>
      <w:r>
        <w:rPr>
          <w:i/>
        </w:rPr>
        <w:t>:</w:t>
      </w:r>
    </w:p>
    <w:p w14:paraId="2C04C028" w14:textId="5993ECE7" w:rsidR="00324D98" w:rsidRPr="005E7781" w:rsidRDefault="00324D98" w:rsidP="00324D98">
      <w:pPr>
        <w:pStyle w:val="BodyText"/>
      </w:pPr>
      <m:oMathPara>
        <m:oMath>
          <m:r>
            <w:rPr>
              <w:rFonts w:ascii="Cambria Math" w:hAnsi="Cambria Math"/>
            </w:rPr>
            <m:t>N</m:t>
          </m:r>
          <m:d>
            <m:dPr>
              <m:ctrlPr>
                <w:rPr>
                  <w:rFonts w:ascii="Cambria Math" w:hAnsi="Cambria Math"/>
                  <w:i/>
                </w:rPr>
              </m:ctrlPr>
            </m:dPr>
            <m:e>
              <m:r>
                <w:rPr>
                  <w:rFonts w:ascii="Cambria Math" w:hAnsi="Cambria Math"/>
                </w:rPr>
                <m:t>M</m:t>
              </m:r>
            </m:e>
          </m:d>
          <m:r>
            <w:rPr>
              <w:rFonts w:ascii="Cambria Math" w:hAnsi="Cambria Math"/>
            </w:rPr>
            <m:t>=N</m:t>
          </m:r>
          <m:d>
            <m:dPr>
              <m:ctrlPr>
                <w:rPr>
                  <w:rFonts w:ascii="Cambria Math" w:hAnsi="Cambria Math"/>
                  <w:i/>
                </w:rPr>
              </m:ctrlPr>
            </m:dPr>
            <m:e>
              <m:r>
                <w:rPr>
                  <w:rFonts w:ascii="Cambria Math" w:hAnsi="Cambria Math"/>
                </w:rPr>
                <m:t>Mmin</m:t>
              </m:r>
            </m:e>
          </m:d>
          <m:r>
            <w:rPr>
              <w:rFonts w:ascii="Cambria Math" w:hAnsi="Cambria Math"/>
            </w:rPr>
            <m:t>.</m:t>
          </m:r>
          <m:nary>
            <m:naryPr>
              <m:limLoc m:val="undOvr"/>
              <m:ctrlPr>
                <w:rPr>
                  <w:rFonts w:ascii="Cambria Math" w:hAnsi="Cambria Math"/>
                  <w:i/>
                </w:rPr>
              </m:ctrlPr>
            </m:naryPr>
            <m:sub>
              <m:r>
                <w:rPr>
                  <w:rFonts w:ascii="Cambria Math" w:hAnsi="Cambria Math"/>
                </w:rPr>
                <m:t>m=Mmin</m:t>
              </m:r>
            </m:sub>
            <m:sup>
              <m:r>
                <w:rPr>
                  <w:rFonts w:ascii="Cambria Math" w:hAnsi="Cambria Math"/>
                </w:rPr>
                <m:t>M</m:t>
              </m:r>
            </m:sup>
            <m:e>
              <m:r>
                <w:rPr>
                  <w:rFonts w:ascii="Cambria Math" w:hAnsi="Cambria Math"/>
                </w:rPr>
                <m:t>n</m:t>
              </m:r>
              <m:d>
                <m:dPr>
                  <m:ctrlPr>
                    <w:rPr>
                      <w:rFonts w:ascii="Cambria Math" w:hAnsi="Cambria Math"/>
                      <w:i/>
                    </w:rPr>
                  </m:ctrlPr>
                </m:dPr>
                <m:e>
                  <m:r>
                    <w:rPr>
                      <w:rFonts w:ascii="Cambria Math" w:hAnsi="Cambria Math"/>
                    </w:rPr>
                    <m:t>m</m:t>
                  </m:r>
                </m:e>
              </m:d>
              <m:r>
                <w:rPr>
                  <w:rFonts w:ascii="Cambria Math" w:hAnsi="Cambria Math"/>
                </w:rPr>
                <m:t>dm</m:t>
              </m:r>
            </m:e>
          </m:nary>
        </m:oMath>
      </m:oMathPara>
    </w:p>
    <w:p w14:paraId="553AC8DD" w14:textId="77777777" w:rsidR="005E7781" w:rsidRPr="00324D98" w:rsidRDefault="005E7781" w:rsidP="00324D98">
      <w:pPr>
        <w:pStyle w:val="BodyText"/>
      </w:pPr>
    </w:p>
    <w:p w14:paraId="1AF44598" w14:textId="6E6C421F" w:rsidR="00324D98" w:rsidRPr="00AC0C1F" w:rsidRDefault="00324D98" w:rsidP="00324D98">
      <w:pPr>
        <w:pStyle w:val="BodyText"/>
      </w:pPr>
      <m:oMathPara>
        <m:oMath>
          <m:r>
            <w:rPr>
              <w:rFonts w:ascii="Cambria Math" w:hAnsi="Cambria Math"/>
            </w:rPr>
            <m:t>=N</m:t>
          </m:r>
          <m:d>
            <m:dPr>
              <m:ctrlPr>
                <w:rPr>
                  <w:rFonts w:ascii="Cambria Math" w:hAnsi="Cambria Math"/>
                  <w:i/>
                </w:rPr>
              </m:ctrlPr>
            </m:dPr>
            <m:e>
              <m:r>
                <w:rPr>
                  <w:rFonts w:ascii="Cambria Math" w:hAnsi="Cambria Math"/>
                </w:rPr>
                <m:t>Mmin</m:t>
              </m:r>
            </m:e>
          </m:d>
          <m:r>
            <w:rPr>
              <w:rFonts w:ascii="Cambria Math" w:hAnsi="Cambria Math"/>
            </w:rPr>
            <m:t>.</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-β(M-Mmin)</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-β(Mmax-Mmin)</m:t>
                      </m:r>
                    </m:sup>
                  </m:sSup>
                </m:den>
              </m:f>
            </m:e>
          </m:d>
        </m:oMath>
      </m:oMathPara>
    </w:p>
    <w:p w14:paraId="40180065" w14:textId="77777777" w:rsidR="00AC0C1F" w:rsidRDefault="00AC0C1F" w:rsidP="00324D98">
      <w:pPr>
        <w:pStyle w:val="BodyText"/>
      </w:pPr>
    </w:p>
    <w:p w14:paraId="0DB25436" w14:textId="77777777" w:rsidR="00AC0C1F" w:rsidRDefault="00AC0C1F" w:rsidP="00324D98">
      <w:pPr>
        <w:pStyle w:val="BodyText"/>
      </w:pPr>
    </w:p>
    <w:p w14:paraId="669F0B4C" w14:textId="7E814E47" w:rsidR="007571A3" w:rsidRDefault="007571A3" w:rsidP="00AC0C1F">
      <w:pPr>
        <w:pStyle w:val="Heading3"/>
      </w:pPr>
      <w:bookmarkStart w:id="26" w:name="_Toc188035468"/>
      <w:r>
        <w:t>Maximum Magnitude model</w:t>
      </w:r>
      <w:bookmarkEnd w:id="26"/>
    </w:p>
    <w:p w14:paraId="490421DE" w14:textId="4C2587B9" w:rsidR="00F71A9E" w:rsidRDefault="007571A3" w:rsidP="007571A3">
      <w:pPr>
        <w:pStyle w:val="BodyText"/>
      </w:pPr>
      <w:r>
        <w:t xml:space="preserve">This is a simple normal distribution around a maximum magnitude, which is usually constrained by the dimensions of the fault, but may also be defined by the size of historic earthquakes. </w:t>
      </w:r>
      <w:r w:rsidR="00F71A9E">
        <w:t xml:space="preserve">Note that in this case the maximum magnitude is not the upper truncation of the distribution, but the center of the peak of the distribution. </w:t>
      </w:r>
    </w:p>
    <w:p w14:paraId="71315C24" w14:textId="0E721683" w:rsidR="007571A3" w:rsidRDefault="007571A3" w:rsidP="007571A3">
      <w:pPr>
        <w:pStyle w:val="BodyText"/>
      </w:pPr>
      <w:r>
        <w:t xml:space="preserve">The PDF </w:t>
      </w:r>
      <w:r w:rsidR="000656F7">
        <w:t xml:space="preserve">(Figure </w:t>
      </w:r>
      <w:r w:rsidR="001368F2">
        <w:t>3</w:t>
      </w:r>
      <w:r w:rsidR="000656F7">
        <w:t xml:space="preserve">) </w:t>
      </w:r>
      <w:r>
        <w:t>is a normal distribution:</w:t>
      </w:r>
    </w:p>
    <w:p w14:paraId="0EB929AF" w14:textId="409C4BF4" w:rsidR="007571A3" w:rsidRPr="00B020DB" w:rsidRDefault="007571A3" w:rsidP="007571A3">
      <w:pPr>
        <w:pStyle w:val="BodyText"/>
      </w:pPr>
      <m:oMathPara>
        <m:oMath>
          <m:r>
            <w:rPr>
              <w:rFonts w:ascii="Cambria Math" w:hAnsi="Cambria Math"/>
            </w:rPr>
            <w:lastRenderedPageBreak/>
            <m:t>n</m:t>
          </m:r>
          <m:d>
            <m:dPr>
              <m:ctrlPr>
                <w:rPr>
                  <w:rFonts w:ascii="Cambria Math" w:hAnsi="Cambria Math"/>
                  <w:i/>
                </w:rPr>
              </m:ctrlPr>
            </m:dPr>
            <m:e>
              <m:r>
                <w:rPr>
                  <w:rFonts w:ascii="Cambria Math" w:hAnsi="Cambria Math"/>
                </w:rPr>
                <m:t>M</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(M-Mmax)</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471A9A45" w14:textId="39A74190" w:rsidR="00B020DB" w:rsidRDefault="00B020DB" w:rsidP="007571A3">
      <w:pPr>
        <w:pStyle w:val="BodyText"/>
      </w:pPr>
      <w:r>
        <w:t xml:space="preserve">The normal distribution is unbounded, so for practical purposes we apply bounds as with the truncated exponential distribution. </w:t>
      </w:r>
      <w:r w:rsidR="00F71A9E">
        <w:t xml:space="preserve">Since the width of this distribution is defined by a standard </w:t>
      </w:r>
      <w:r w:rsidR="007650DB">
        <w:rPr>
          <w:noProof/>
        </w:rPr>
        <mc:AlternateContent>
          <mc:Choice Requires="wpg">
            <w:drawing>
              <wp:anchor distT="0" distB="0" distL="114300" distR="114300" simplePos="0" relativeHeight="251664384" behindDoc="0" locked="0" layoutInCell="1" allowOverlap="1" wp14:anchorId="608AF499" wp14:editId="0E22D7A2">
                <wp:simplePos x="0" y="0"/>
                <wp:positionH relativeFrom="column">
                  <wp:posOffset>0</wp:posOffset>
                </wp:positionH>
                <wp:positionV relativeFrom="paragraph">
                  <wp:posOffset>0</wp:posOffset>
                </wp:positionV>
                <wp:extent cx="5486400" cy="6077585"/>
                <wp:effectExtent l="0" t="0" r="0" b="0"/>
                <wp:wrapThrough wrapText="bothSides">
                  <wp:wrapPolygon edited="0">
                    <wp:start x="0" y="0"/>
                    <wp:lineTo x="0" y="21485"/>
                    <wp:lineTo x="21500" y="21485"/>
                    <wp:lineTo x="21500" y="0"/>
                    <wp:lineTo x="0" y="0"/>
                  </wp:wrapPolygon>
                </wp:wrapThrough>
                <wp:docPr id="31" name="Group 31"/>
                <wp:cNvGraphicFramePr/>
                <a:graphic xmlns:a="http://schemas.openxmlformats.org/drawingml/2006/main">
                  <a:graphicData uri="http://schemas.microsoft.com/office/word/2010/wordprocessingGroup">
                    <wpg:wgp>
                      <wpg:cNvGrpSpPr/>
                      <wpg:grpSpPr>
                        <a:xfrm>
                          <a:off x="0" y="0"/>
                          <a:ext cx="5486400" cy="6077585"/>
                          <a:chOff x="0" y="0"/>
                          <a:chExt cx="5486400" cy="6077585"/>
                        </a:xfrm>
                      </wpg:grpSpPr>
                      <pic:pic xmlns:pic="http://schemas.openxmlformats.org/drawingml/2006/picture">
                        <pic:nvPicPr>
                          <pic:cNvPr id="24" name="Picture 2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86400" cy="5759450"/>
                          </a:xfrm>
                          <a:prstGeom prst="rect">
                            <a:avLst/>
                          </a:prstGeom>
                        </pic:spPr>
                      </pic:pic>
                      <wps:wsp>
                        <wps:cNvPr id="30" name="Text Box 30"/>
                        <wps:cNvSpPr txBox="1"/>
                        <wps:spPr>
                          <a:xfrm>
                            <a:off x="0" y="5816600"/>
                            <a:ext cx="5486400" cy="26098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8C830DA" w14:textId="55191010" w:rsidR="00534DD3" w:rsidRPr="00DB444D" w:rsidRDefault="00534DD3" w:rsidP="007650DB">
                              <w:pPr>
                                <w:pStyle w:val="Caption"/>
                                <w:rPr>
                                  <w:rFonts w:ascii="Times New Roman" w:eastAsia="Times New Roman" w:hAnsi="Times New Roman" w:cs="Times New Roman"/>
                                  <w:sz w:val="22"/>
                                  <w:lang w:eastAsia="en-US"/>
                                </w:rPr>
                              </w:pPr>
                              <w:r>
                                <w:t xml:space="preserve">Figure </w:t>
                              </w:r>
                              <w:fldSimple w:instr=" SEQ Figure \* ARABIC ">
                                <w:r>
                                  <w:rPr>
                                    <w:noProof/>
                                  </w:rPr>
                                  <w:t>3</w:t>
                                </w:r>
                              </w:fldSimple>
                              <w:r>
                                <w:t xml:space="preserve"> PDF and CDF for the maximum magnitude distribution.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8AF499" id="Group 31" o:spid="_x0000_s1032" style="position:absolute;left:0;text-align:left;margin-left:0;margin-top:0;width:6in;height:478.55pt;z-index:251664384" coordsize="54864,607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">
                <v:shape id="Picture 24" o:spid="_x0000_s1033" type="#_x0000_t75" style="position:absolute;width:54864;height:57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">
                  <v:imagedata r:id="rId34" o:title=""/>
                </v:shape>
                <v:shape id="Text Box 30" o:spid="_x0000_s1034" type="#_x0000_t202" style="position:absolute;top:58166;width:54864;height:2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8C830DA" w14:textId="55191010" w:rsidR="00534DD3" w:rsidRPr="00DB444D" w:rsidRDefault="00534DD3" w:rsidP="007650DB">
                        <w:pPr>
                          <w:pStyle w:val="Caption"/>
                          <w:rPr>
                            <w:rFonts w:ascii="Times New Roman" w:eastAsia="Times New Roman" w:hAnsi="Times New Roman" w:cs="Times New Roman"/>
                            <w:sz w:val="22"/>
                            <w:lang w:eastAsia="en-US"/>
                          </w:rPr>
                        </w:pPr>
                        <w:r>
                          <w:t xml:space="preserve">Figure </w:t>
                        </w:r>
                        <w:fldSimple w:instr=" SEQ Figure \* ARABIC ">
                          <w:r>
                            <w:rPr>
                              <w:noProof/>
                            </w:rPr>
                            <w:t>3</w:t>
                          </w:r>
                        </w:fldSimple>
                        <w:r>
                          <w:t xml:space="preserve"> PDF and CDF for the maximum magnitude distribution.</w:t>
                        </w:r>
                      </w:p>
                    </w:txbxContent>
                  </v:textbox>
                </v:shape>
                <w10:wrap type="through"/>
              </v:group>
            </w:pict>
          </mc:Fallback>
        </mc:AlternateContent>
      </w:r>
      <w:r w:rsidR="00F71A9E">
        <w:t>deviation, which typically comes from a scaling relation, it is more convenient to choose the upper bound in terms of the number of standard deviations away from the mean (</w:t>
      </w:r>
      <w:r w:rsidR="00F71A9E" w:rsidRPr="00F71A9E">
        <w:rPr>
          <w:i/>
        </w:rPr>
        <w:t>Mmax</w:t>
      </w:r>
      <w:r w:rsidR="00F71A9E">
        <w:t>). For a lower bound, it is often sufficient to choose the magnitude below which we expect no contributions to the hazard.</w:t>
      </w:r>
      <w:r w:rsidR="00B90B50">
        <w:t xml:space="preserve"> </w:t>
      </w:r>
    </w:p>
    <w:p w14:paraId="6433C020" w14:textId="50EF2B26" w:rsidR="00B90B50" w:rsidRDefault="00593042" w:rsidP="007571A3">
      <w:pPr>
        <w:pStyle w:val="BodyText"/>
      </w:pPr>
      <w:r>
        <w:lastRenderedPageBreak/>
        <w:t xml:space="preserve">Since there is no closed form solution to for CDF, we use the following polynomial approximation: </w:t>
      </w:r>
    </w:p>
    <w:p w14:paraId="18A6C563" w14:textId="7CBB6F54" w:rsidR="00593042" w:rsidRPr="00B020DB" w:rsidRDefault="007650DB" w:rsidP="007571A3">
      <w:pPr>
        <w:pStyle w:val="BodyText"/>
      </w:pPr>
      <w:r>
        <w:rPr>
          <w:noProof/>
        </w:rPr>
        <mc:AlternateContent>
          <mc:Choice Requires="wpg">
            <w:drawing>
              <wp:anchor distT="0" distB="0" distL="114300" distR="114300" simplePos="0" relativeHeight="251666432" behindDoc="0" locked="0" layoutInCell="1" allowOverlap="1" wp14:anchorId="3DAADE67" wp14:editId="69B71327">
                <wp:simplePos x="0" y="0"/>
                <wp:positionH relativeFrom="column">
                  <wp:posOffset>152400</wp:posOffset>
                </wp:positionH>
                <wp:positionV relativeFrom="paragraph">
                  <wp:posOffset>0</wp:posOffset>
                </wp:positionV>
                <wp:extent cx="5486400" cy="6077585"/>
                <wp:effectExtent l="0" t="0" r="0" b="0"/>
                <wp:wrapThrough wrapText="bothSides">
                  <wp:wrapPolygon edited="0">
                    <wp:start x="0" y="0"/>
                    <wp:lineTo x="0" y="21485"/>
                    <wp:lineTo x="21500" y="21485"/>
                    <wp:lineTo x="21500" y="0"/>
                    <wp:lineTo x="0" y="0"/>
                  </wp:wrapPolygon>
                </wp:wrapThrough>
                <wp:docPr id="33" name="Group 33"/>
                <wp:cNvGraphicFramePr/>
                <a:graphic xmlns:a="http://schemas.openxmlformats.org/drawingml/2006/main">
                  <a:graphicData uri="http://schemas.microsoft.com/office/word/2010/wordprocessingGroup">
                    <wpg:wgp>
                      <wpg:cNvGrpSpPr/>
                      <wpg:grpSpPr>
                        <a:xfrm>
                          <a:off x="0" y="0"/>
                          <a:ext cx="5486400" cy="6077585"/>
                          <a:chOff x="0" y="0"/>
                          <a:chExt cx="5486400" cy="6077585"/>
                        </a:xfrm>
                      </wpg:grpSpPr>
                      <pic:pic xmlns:pic="http://schemas.openxmlformats.org/drawingml/2006/picture">
                        <pic:nvPicPr>
                          <pic:cNvPr id="25" name="Picture 2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486400" cy="5759450"/>
                          </a:xfrm>
                          <a:prstGeom prst="rect">
                            <a:avLst/>
                          </a:prstGeom>
                        </pic:spPr>
                      </pic:pic>
                      <wps:wsp>
                        <wps:cNvPr id="32" name="Text Box 32"/>
                        <wps:cNvSpPr txBox="1"/>
                        <wps:spPr>
                          <a:xfrm>
                            <a:off x="0" y="5816600"/>
                            <a:ext cx="5486400" cy="26098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F32E6ED" w14:textId="5213B520" w:rsidR="00534DD3" w:rsidRPr="007B0A6B" w:rsidRDefault="00534DD3" w:rsidP="007650DB">
                              <w:pPr>
                                <w:pStyle w:val="Caption"/>
                                <w:rPr>
                                  <w:rFonts w:ascii="Times New Roman" w:eastAsia="Times New Roman" w:hAnsi="Times New Roman" w:cs="Times New Roman"/>
                                  <w:noProof/>
                                  <w:sz w:val="22"/>
                                  <w:lang w:eastAsia="en-US"/>
                                </w:rPr>
                              </w:pPr>
                              <w:r>
                                <w:t xml:space="preserve">Figure </w:t>
                              </w:r>
                              <w:fldSimple w:instr=" SEQ Figure \* ARABIC ">
                                <w:r>
                                  <w:rPr>
                                    <w:noProof/>
                                  </w:rPr>
                                  <w:t>4</w:t>
                                </w:r>
                              </w:fldSimple>
                              <w:r>
                                <w:t xml:space="preserve"> PDF and CDF for the characteristic distribution.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AADE67" id="Group 33" o:spid="_x0000_s1035" style="position:absolute;left:0;text-align:left;margin-left:12pt;margin-top:0;width:6in;height:478.55pt;z-index:251666432" coordsize="54864,607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">
                <v:shape id="Picture 25" o:spid="_x0000_s1036" type="#_x0000_t75" style="position:absolute;width:54864;height:57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">
                  <v:imagedata r:id="rId36" o:title=""/>
                </v:shape>
                <v:shape id="Text Box 32" o:spid="_x0000_s1037" type="#_x0000_t202" style="position:absolute;top:58166;width:54864;height:2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Ei5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WexIuckAAADg&#13;&#10;AAAADwAAAAAAAAAAAAAAAAAHAgAAZHJzL2Rvd25yZXYueG1sUEsFBgAAAAADAAMAtwAAAP0CAAAA&#13;&#10;AA==&#13;&#10;" stroked="f">
                  <v:textbox style="mso-fit-shape-to-text:t" inset="0,0,0,0">
                    <w:txbxContent>
                      <w:p w14:paraId="4F32E6ED" w14:textId="5213B520" w:rsidR="00534DD3" w:rsidRPr="007B0A6B" w:rsidRDefault="00534DD3" w:rsidP="007650DB">
                        <w:pPr>
                          <w:pStyle w:val="Caption"/>
                          <w:rPr>
                            <w:rFonts w:ascii="Times New Roman" w:eastAsia="Times New Roman" w:hAnsi="Times New Roman" w:cs="Times New Roman"/>
                            <w:noProof/>
                            <w:sz w:val="22"/>
                            <w:lang w:eastAsia="en-US"/>
                          </w:rPr>
                        </w:pPr>
                        <w:r>
                          <w:t xml:space="preserve">Figure </w:t>
                        </w:r>
                        <w:fldSimple w:instr=" SEQ Figure \* ARABIC ">
                          <w:r>
                            <w:rPr>
                              <w:noProof/>
                            </w:rPr>
                            <w:t>4</w:t>
                          </w:r>
                        </w:fldSimple>
                        <w:r>
                          <w:t xml:space="preserve"> PDF and CDF for the characteristic distribution.</w:t>
                        </w:r>
                      </w:p>
                    </w:txbxContent>
                  </v:textbox>
                </v:shape>
                <w10:wrap type="through"/>
              </v:group>
            </w:pict>
          </mc:Fallback>
        </mc:AlternateContent>
      </w:r>
      <m:oMath>
        <m:r>
          <w:rPr>
            <w:rFonts w:ascii="Cambria Math" w:hAnsi="Cambria Math"/>
          </w:rPr>
          <m:t>N</m:t>
        </m:r>
        <m:d>
          <m:dPr>
            <m:ctrlPr>
              <w:rPr>
                <w:rFonts w:ascii="Cambria Math" w:hAnsi="Cambria Math"/>
                <w:i/>
              </w:rPr>
            </m:ctrlPr>
          </m:dPr>
          <m:e>
            <m:r>
              <w:rPr>
                <w:rFonts w:ascii="Cambria Math" w:hAnsi="Cambria Math"/>
              </w:rPr>
              <m:t>M</m:t>
            </m:r>
          </m:e>
        </m:d>
        <m:r>
          <w:rPr>
            <w:rFonts w:ascii="Cambria Math" w:hAnsi="Cambria Math"/>
          </w:rPr>
          <m:t>=N</m:t>
        </m:r>
        <m:d>
          <m:dPr>
            <m:ctrlPr>
              <w:rPr>
                <w:rFonts w:ascii="Cambria Math" w:hAnsi="Cambria Math"/>
                <w:i/>
              </w:rPr>
            </m:ctrlPr>
          </m:dPr>
          <m:e>
            <m:r>
              <w:rPr>
                <w:rFonts w:ascii="Cambria Math" w:hAnsi="Cambria Math"/>
              </w:rPr>
              <m:t>Min</m:t>
            </m:r>
          </m:e>
        </m:d>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(1+</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s)</m:t>
                        </m:r>
                      </m:e>
                    </m:nary>
                  </m:e>
                  <m:sup>
                    <m:r>
                      <w:rPr>
                        <w:rFonts w:ascii="Cambria Math" w:hAnsi="Cambria Math"/>
                      </w:rPr>
                      <m:t>16</m:t>
                    </m:r>
                  </m:sup>
                </m:sSup>
              </m:den>
            </m:f>
          </m:e>
        </m:d>
      </m:oMath>
    </w:p>
    <w:p w14:paraId="5B992AFF" w14:textId="77777777" w:rsidR="00B020DB" w:rsidRDefault="00B020DB" w:rsidP="007571A3">
      <w:pPr>
        <w:pStyle w:val="BodyText"/>
      </w:pPr>
    </w:p>
    <w:p w14:paraId="68E6FDC1" w14:textId="0E069283" w:rsidR="00593042" w:rsidRPr="002B317F" w:rsidRDefault="00584907" w:rsidP="002B317F">
      <w:pPr>
        <w:pStyle w:val="BodyText"/>
      </w:pPr>
      <w:r w:rsidRPr="002B317F">
        <w:t xml:space="preserve">with </w:t>
      </w:r>
      <m:oMath>
        <m:r>
          <w:rPr>
            <w:rFonts w:ascii="Cambria Math" w:hAnsi="Cambria Math"/>
          </w:rPr>
          <m:t>s=</m:t>
        </m:r>
        <m:f>
          <m:fPr>
            <m:ctrlPr>
              <w:rPr>
                <w:rFonts w:ascii="Cambria Math" w:hAnsi="Cambria Math"/>
                <w:i/>
              </w:rPr>
            </m:ctrlPr>
          </m:fPr>
          <m:num>
            <m:r>
              <w:rPr>
                <w:rFonts w:ascii="Cambria Math" w:hAnsi="Cambria Math"/>
              </w:rPr>
              <m:t>M-Mmax</m:t>
            </m:r>
          </m:num>
          <m:den>
            <m:r>
              <w:rPr>
                <w:rFonts w:ascii="Cambria Math" w:hAnsi="Cambria Math"/>
              </w:rPr>
              <m:t>σ</m:t>
            </m:r>
          </m:den>
        </m:f>
      </m:oMath>
      <w:r w:rsidR="00B12CB7">
        <w:t xml:space="preserve">, </w:t>
      </w:r>
      <w:r w:rsidRPr="00B12CB7">
        <w:rPr>
          <w:i/>
        </w:rPr>
        <w:t>c</w:t>
      </w:r>
      <w:r w:rsidRPr="00B12CB7">
        <w:rPr>
          <w:i/>
          <w:vertAlign w:val="subscript"/>
        </w:rPr>
        <w:t>1</w:t>
      </w:r>
      <w:r w:rsidRPr="002B317F">
        <w:t xml:space="preserve"> = 0.049867347, </w:t>
      </w:r>
      <w:r w:rsidRPr="00B12CB7">
        <w:rPr>
          <w:i/>
        </w:rPr>
        <w:t>c</w:t>
      </w:r>
      <w:r w:rsidRPr="00B12CB7">
        <w:rPr>
          <w:i/>
          <w:vertAlign w:val="subscript"/>
        </w:rPr>
        <w:t>2</w:t>
      </w:r>
      <w:r w:rsidRPr="002B317F">
        <w:t xml:space="preserve"> = 0.0211410061, </w:t>
      </w:r>
      <w:r w:rsidRPr="00B12CB7">
        <w:rPr>
          <w:i/>
        </w:rPr>
        <w:t>c</w:t>
      </w:r>
      <w:r w:rsidRPr="00B12CB7">
        <w:rPr>
          <w:i/>
          <w:vertAlign w:val="subscript"/>
        </w:rPr>
        <w:t>3</w:t>
      </w:r>
      <w:r w:rsidRPr="002B317F">
        <w:t xml:space="preserve"> = 0.0032776263, </w:t>
      </w:r>
      <w:r w:rsidRPr="00B12CB7">
        <w:rPr>
          <w:i/>
        </w:rPr>
        <w:t>c</w:t>
      </w:r>
      <w:r w:rsidRPr="00B12CB7">
        <w:rPr>
          <w:i/>
          <w:vertAlign w:val="subscript"/>
        </w:rPr>
        <w:t>4</w:t>
      </w:r>
      <w:r w:rsidRPr="002B317F">
        <w:t xml:space="preserve"> = 0.0000380036, </w:t>
      </w:r>
      <w:r w:rsidRPr="00B12CB7">
        <w:rPr>
          <w:i/>
        </w:rPr>
        <w:t>c</w:t>
      </w:r>
      <w:r w:rsidRPr="00B12CB7">
        <w:rPr>
          <w:i/>
          <w:vertAlign w:val="subscript"/>
        </w:rPr>
        <w:t>5</w:t>
      </w:r>
      <w:r w:rsidRPr="002B317F">
        <w:t xml:space="preserve"> = 0.0000488906, and </w:t>
      </w:r>
      <w:r w:rsidRPr="00B12CB7">
        <w:rPr>
          <w:i/>
        </w:rPr>
        <w:t>c</w:t>
      </w:r>
      <w:r w:rsidRPr="00B12CB7">
        <w:rPr>
          <w:i/>
          <w:vertAlign w:val="subscript"/>
        </w:rPr>
        <w:t>6</w:t>
      </w:r>
      <w:r w:rsidRPr="002B317F">
        <w:t xml:space="preserve"> = 0.0000053830</w:t>
      </w:r>
      <w:r w:rsidR="00B12CB7">
        <w:t xml:space="preserve">. </w:t>
      </w:r>
    </w:p>
    <w:p w14:paraId="0D5557DD" w14:textId="41A4FAAB" w:rsidR="00AC0C1F" w:rsidRDefault="00AC0C1F" w:rsidP="00AC0C1F">
      <w:pPr>
        <w:pStyle w:val="Heading3"/>
      </w:pPr>
      <w:bookmarkStart w:id="27" w:name="_Toc188035469"/>
      <w:r>
        <w:lastRenderedPageBreak/>
        <w:t>Characteristic Magnitude</w:t>
      </w:r>
      <w:r w:rsidR="007571A3">
        <w:t xml:space="preserve"> model</w:t>
      </w:r>
      <w:bookmarkEnd w:id="27"/>
    </w:p>
    <w:p w14:paraId="2A4AC3ED" w14:textId="3D5A6F11" w:rsidR="00AC0C1F" w:rsidRDefault="00AC0C1F" w:rsidP="00AC0C1F">
      <w:pPr>
        <w:pStyle w:val="BodyText"/>
      </w:pPr>
      <w:r>
        <w:t xml:space="preserve">This relationship was developed in the </w:t>
      </w:r>
      <w:r w:rsidR="0038576B">
        <w:t xml:space="preserve">1980’s based on paleo-seismic observation on several large faults where it appears that the rate of large earthquakes is much larger than is predicted by a G-R relation. The </w:t>
      </w:r>
      <w:r w:rsidR="004E5584">
        <w:t xml:space="preserve">current </w:t>
      </w:r>
      <w:r w:rsidR="0038576B">
        <w:t xml:space="preserve">model form of this </w:t>
      </w:r>
      <w:r w:rsidR="004E5584">
        <w:t xml:space="preserve">distribution consists of two parts; a truncated exponential distribution below a certain magnitude threshold, and a </w:t>
      </w:r>
      <w:r w:rsidR="008B4023">
        <w:t xml:space="preserve">flat (platform) distribution above this threshold (Figure </w:t>
      </w:r>
      <w:r w:rsidR="001368F2">
        <w:t>4</w:t>
      </w:r>
      <w:r w:rsidR="008B4023">
        <w:t xml:space="preserve">). </w:t>
      </w:r>
    </w:p>
    <w:p w14:paraId="4ECB422B" w14:textId="3D175154" w:rsidR="00E00DAB" w:rsidRDefault="008B4023" w:rsidP="00AC0C1F">
      <w:pPr>
        <w:pStyle w:val="BodyText"/>
      </w:pPr>
      <w:r>
        <w:t>It appears that the characteristic model is more appropriate when describing the seismicity on individual faults whereas</w:t>
      </w:r>
      <w:r w:rsidR="00B020DB">
        <w:t xml:space="preserve"> the Gutenberg-Richter relation</w:t>
      </w:r>
      <w:r>
        <w:t xml:space="preserve"> is more ap</w:t>
      </w:r>
      <w:r w:rsidR="007571A3">
        <w:t>pl</w:t>
      </w:r>
      <w:r w:rsidR="00E00DAB">
        <w:t>icable to areal source regions, or ensembles of multiple source zones.</w:t>
      </w:r>
      <w:r w:rsidR="00E01212">
        <w:t xml:space="preserve"> The PDF of the characteristic model can be expressed as:</w:t>
      </w:r>
    </w:p>
    <w:p w14:paraId="13C9BAFE" w14:textId="6ADD06F7" w:rsidR="00E01212" w:rsidRPr="00D22DCA" w:rsidRDefault="00E01212" w:rsidP="00AC0C1F">
      <w:pPr>
        <w:pStyle w:val="BodyText"/>
      </w:pPr>
      <m:oMathPara>
        <m:oMath>
          <m:r>
            <w:rPr>
              <w:rFonts w:ascii="Cambria Math" w:hAnsi="Cambria Math"/>
            </w:rPr>
            <m:t>n</m:t>
          </m:r>
          <m:d>
            <m:dPr>
              <m:ctrlPr>
                <w:rPr>
                  <w:rFonts w:ascii="Cambria Math" w:hAnsi="Cambria Math"/>
                  <w:i/>
                </w:rPr>
              </m:ctrlPr>
            </m:dPr>
            <m:e>
              <m:r>
                <w:rPr>
                  <w:rFonts w:ascii="Cambria Math" w:hAnsi="Cambria Math"/>
                </w:rPr>
                <m:t>M</m:t>
              </m:r>
            </m:e>
          </m:d>
          <m:r>
            <w:rPr>
              <w:rFonts w:ascii="Cambria Math" w:hAnsi="Cambria Math"/>
            </w:rPr>
            <m:t>=β</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(M-Mmin)</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-β(Mmax-Mmin)</m:t>
                  </m:r>
                </m:sup>
              </m:sSup>
            </m:den>
          </m:f>
          <m:r>
            <w:rPr>
              <w:rFonts w:ascii="Cambria Math" w:hAnsi="Cambria Math"/>
            </w:rPr>
            <m:t xml:space="preserve">,   if Mmin &lt; M &lt; </m:t>
          </m:r>
          <m:sSub>
            <m:sSubPr>
              <m:ctrlPr>
                <w:rPr>
                  <w:rFonts w:ascii="Cambria Math" w:hAnsi="Cambria Math"/>
                  <w:i/>
                </w:rPr>
              </m:ctrlPr>
            </m:sSubPr>
            <m:e>
              <m:r>
                <w:rPr>
                  <w:rFonts w:ascii="Cambria Math" w:hAnsi="Cambria Math"/>
                </w:rPr>
                <m:t>M</m:t>
              </m:r>
            </m:e>
            <m:sub>
              <m:r>
                <w:rPr>
                  <w:rFonts w:ascii="Cambria Math" w:hAnsi="Cambria Math"/>
                </w:rPr>
                <m:t>1</m:t>
              </m:r>
            </m:sub>
          </m:sSub>
        </m:oMath>
      </m:oMathPara>
    </w:p>
    <w:p w14:paraId="3C611D8E" w14:textId="394D03C5" w:rsidR="00D22DCA" w:rsidRPr="00D22DCA" w:rsidRDefault="00D22DCA" w:rsidP="00AC0C1F">
      <w:pPr>
        <w:pStyle w:val="BodyText"/>
      </w:pPr>
      <m:oMathPara>
        <m:oMath>
          <m:r>
            <w:rPr>
              <w:rFonts w:ascii="Cambria Math" w:hAnsi="Cambria Math"/>
            </w:rPr>
            <m:t xml:space="preserve">n(M)= constant,  if </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&lt; M &lt; Mmax</m:t>
          </m:r>
        </m:oMath>
      </m:oMathPara>
    </w:p>
    <w:p w14:paraId="57A87834" w14:textId="77777777" w:rsidR="00D22DCA" w:rsidRDefault="00D22DCA" w:rsidP="00AC0C1F">
      <w:pPr>
        <w:pStyle w:val="BodyText"/>
      </w:pPr>
    </w:p>
    <w:p w14:paraId="75185262" w14:textId="4940AEE3" w:rsidR="00D22DCA" w:rsidRPr="00AC0C1F" w:rsidRDefault="00D22DCA" w:rsidP="00AC0C1F">
      <w:pPr>
        <w:pStyle w:val="BodyText"/>
      </w:pPr>
      <w:r>
        <w:t xml:space="preserve">The CDF is shown in Figure </w:t>
      </w:r>
      <w:r w:rsidR="001368F2">
        <w:t>4</w:t>
      </w:r>
      <w:r>
        <w:t>.</w:t>
      </w:r>
      <w:r w:rsidR="00CE42AE">
        <w:t xml:space="preserve"> Care must be taken to ensure that the reference magnitude for the upper plateau (indicated by dM2) does not end up being lower than Mmin.</w:t>
      </w:r>
    </w:p>
    <w:p w14:paraId="6927401A" w14:textId="56E04706" w:rsidR="005D4758" w:rsidRDefault="00801417" w:rsidP="007E37F1">
      <w:pPr>
        <w:pStyle w:val="Heading1"/>
      </w:pPr>
      <w:bookmarkStart w:id="28" w:name="_Toc188035470"/>
      <w:r>
        <w:t>Variability</w:t>
      </w:r>
      <w:bookmarkEnd w:id="28"/>
    </w:p>
    <w:p w14:paraId="39E18E82" w14:textId="437DE9C2" w:rsidR="0027172E" w:rsidRDefault="0027172E" w:rsidP="0027172E">
      <w:pPr>
        <w:pStyle w:val="BodyText"/>
      </w:pPr>
      <w:r>
        <w:t xml:space="preserve">An </w:t>
      </w:r>
      <w:r w:rsidR="00D22DCA">
        <w:t>fundamental property</w:t>
      </w:r>
      <w:r>
        <w:t xml:space="preserve"> of a probabilistic hazard analysis is the inclusion of uncertainties in the underlying models (both source and propagation) into the final result itself. We distinguish between two types of uncertainties: aleatory and epistemic</w:t>
      </w:r>
      <w:r w:rsidR="00D22DCA">
        <w:t>, which belong to a frequency and degree of belief approach to probability respectively</w:t>
      </w:r>
      <w:r>
        <w:t xml:space="preserve">. </w:t>
      </w:r>
    </w:p>
    <w:p w14:paraId="1D24D198" w14:textId="3154B3D7" w:rsidR="0027172E" w:rsidRDefault="0027172E" w:rsidP="007E37F1">
      <w:pPr>
        <w:pStyle w:val="Heading2"/>
      </w:pPr>
      <w:bookmarkStart w:id="29" w:name="_Toc124332708"/>
      <w:bookmarkStart w:id="30" w:name="_Toc188035471"/>
      <w:r>
        <w:t xml:space="preserve">Aleatory </w:t>
      </w:r>
      <w:bookmarkEnd w:id="29"/>
      <w:r w:rsidR="00817010">
        <w:t>variability</w:t>
      </w:r>
      <w:bookmarkEnd w:id="30"/>
    </w:p>
    <w:p w14:paraId="288968D2" w14:textId="3126F3B1" w:rsidR="0027172E" w:rsidRDefault="0027172E" w:rsidP="0027172E">
      <w:pPr>
        <w:pStyle w:val="BodyText"/>
      </w:pPr>
      <w:r>
        <w:t>Aleatory uncertainties, in a strict sense, reflect the inability to predict the outcome of a process due to its random nature. Whether or not an uncertainty in the outcome of a process is a true aleatory uncertainty, i.e., caused by the random behavior of nature rather than a limited understanding of the process itself, is not always clear</w:t>
      </w:r>
      <w:r w:rsidR="00626BA5">
        <w:t>, and can even differ from one researcher to the other</w:t>
      </w:r>
      <w:r>
        <w:t>.</w:t>
      </w:r>
      <w:r w:rsidRPr="00B63DA3">
        <w:t xml:space="preserve"> </w:t>
      </w:r>
      <w:r>
        <w:t>Aleatory uncertainties are typically accounted for by the use of distribution functions rather than single mean or median values to express the outcome of a process. The probability of an outcome being in a certain range is then given by the area under the probability density (or distribution) function. In our analysis we have identified three main contributions to the aleatory uncertainty: modeling uncertainty (</w:t>
      </w:r>
      <w:r w:rsidRPr="004F436A">
        <w:rPr>
          <w:rFonts w:ascii="Symbol" w:hAnsi="Symbol"/>
        </w:rPr>
        <w:t></w:t>
      </w:r>
      <w:r w:rsidRPr="004F436A">
        <w:rPr>
          <w:vertAlign w:val="subscript"/>
        </w:rPr>
        <w:t>A</w:t>
      </w:r>
      <w:r>
        <w:t xml:space="preserve">), uncertainty in </w:t>
      </w:r>
      <w:r w:rsidR="00D22DCA">
        <w:t>geometry</w:t>
      </w:r>
      <w:r>
        <w:t xml:space="preserve"> (</w:t>
      </w:r>
      <w:r w:rsidRPr="004F436A">
        <w:rPr>
          <w:rFonts w:ascii="Symbol" w:hAnsi="Symbol"/>
        </w:rPr>
        <w:t></w:t>
      </w:r>
      <w:r w:rsidRPr="004F436A">
        <w:rPr>
          <w:vertAlign w:val="subscript"/>
        </w:rPr>
        <w:t>D</w:t>
      </w:r>
      <w:r>
        <w:t>), and uncertainty to random slip distribution (</w:t>
      </w:r>
      <w:r w:rsidRPr="004F436A">
        <w:rPr>
          <w:rFonts w:ascii="Symbol" w:hAnsi="Symbol"/>
        </w:rPr>
        <w:t></w:t>
      </w:r>
      <w:r w:rsidRPr="004F436A">
        <w:rPr>
          <w:vertAlign w:val="subscript"/>
        </w:rPr>
        <w:t>S</w:t>
      </w:r>
      <w:r>
        <w:t xml:space="preserve">).  </w:t>
      </w:r>
    </w:p>
    <w:p w14:paraId="3A870766" w14:textId="77777777" w:rsidR="0027172E" w:rsidRPr="007E37F1" w:rsidRDefault="0027172E" w:rsidP="007E37F1">
      <w:pPr>
        <w:pStyle w:val="Heading3"/>
      </w:pPr>
      <w:bookmarkStart w:id="31" w:name="_Toc124332709"/>
      <w:bookmarkStart w:id="32" w:name="_Toc188035472"/>
      <w:r w:rsidRPr="007E37F1">
        <w:lastRenderedPageBreak/>
        <w:t>Modeling Uncertainty</w:t>
      </w:r>
      <w:bookmarkEnd w:id="31"/>
      <w:bookmarkEnd w:id="32"/>
    </w:p>
    <w:p w14:paraId="6F25B8B6" w14:textId="43DADD0B" w:rsidR="0027172E" w:rsidRDefault="0027172E" w:rsidP="00626BA5">
      <w:pPr>
        <w:pStyle w:val="BodyText"/>
      </w:pPr>
      <w:r>
        <w:t xml:space="preserve">Under modeling uncertainty we include the mismatch, given known source parameters, between observed and computed tsunami waveforms. Several different sources contribute to this modeling uncertainty, the two most important being errors from the numerical implementation (i.e., our finite difference scheme) and errors from shortcomings in the bathymetric model (either errors in the model, or insufficient resolution). We have estimated this uncertainty by modeling several large and well-constrained tsunamis along the California coast, including the 1960 Chile, 1964 Alaska, and 2006 Kurile events, and by comparing the observed and computed maximum waveheights or run-ups. The </w:t>
      </w:r>
      <w:r w:rsidR="00E43A3A">
        <w:t xml:space="preserve">resulting </w:t>
      </w:r>
      <w:r>
        <w:t>standard deviations (</w:t>
      </w:r>
      <w:r w:rsidRPr="004F436A">
        <w:rPr>
          <w:rFonts w:ascii="Symbol" w:hAnsi="Symbol"/>
        </w:rPr>
        <w:t></w:t>
      </w:r>
      <w:r w:rsidRPr="004F436A">
        <w:rPr>
          <w:vertAlign w:val="subscript"/>
        </w:rPr>
        <w:t>A</w:t>
      </w:r>
      <w:r>
        <w:t>) for coarse and fine grids are 0.595 and 0.345 (natural log), respectively.  The bias in the fine grid computations is negligible, and for the individual events are distributed around zero. For the coarse grid, there is a positive bias in all simulations, but this will be eliminated once we compute the inundati</w:t>
      </w:r>
      <w:r w:rsidR="00E43A3A">
        <w:t>on hazard using the fine grids.</w:t>
      </w:r>
      <w:r w:rsidR="00241EF7">
        <w:t xml:space="preserve"> The recent Tohoku an Maule earthquakes will most likely give us a much larger dataset to determine modeling uncertainties given the strong constraints, in particular for Tohoku, on the source model.</w:t>
      </w:r>
    </w:p>
    <w:p w14:paraId="56D67581" w14:textId="77777777" w:rsidR="0027172E" w:rsidRPr="007E37F1" w:rsidRDefault="0027172E" w:rsidP="007E37F1">
      <w:pPr>
        <w:pStyle w:val="Heading3"/>
      </w:pPr>
      <w:bookmarkStart w:id="33" w:name="_Toc124332710"/>
      <w:bookmarkStart w:id="34" w:name="_Toc188035473"/>
      <w:r w:rsidRPr="007E37F1">
        <w:t>Dip Uncertainty</w:t>
      </w:r>
      <w:bookmarkEnd w:id="33"/>
      <w:bookmarkEnd w:id="34"/>
    </w:p>
    <w:p w14:paraId="7C66C833" w14:textId="4D94026D" w:rsidR="0027172E" w:rsidRPr="00DA1035" w:rsidRDefault="0027172E" w:rsidP="0027172E">
      <w:pPr>
        <w:pStyle w:val="BodyText"/>
      </w:pPr>
      <w:r>
        <w:t xml:space="preserve">Since the variations in dip have a direct impact on the vertical deformation of the seafloor and thus the height of the resulting tsunami, we have included this as a separate term in our analysis. Also, since our offshore waveheight hazard is based on pre-computed Green’s functions, which have a fixed dip at the source, we include here uncertainties in the overall dip of the source, which would normally be included as an epistemic uncertainty. That approach would necessitate the computation of a multitude of Green’s functions over the current set, which </w:t>
      </w:r>
      <w:r w:rsidR="00241EF7">
        <w:t>may</w:t>
      </w:r>
      <w:r>
        <w:t xml:space="preserve"> make this analysis too expensive in terms of computation time and storage. </w:t>
      </w:r>
      <w:r w:rsidR="00241EF7">
        <w:t>If we choose</w:t>
      </w:r>
      <w:r>
        <w:t xml:space="preserve"> to determine a single distribution function that represents the effects of dip variation by modeling scenario waveforms for a distribution of the dip angles around a mean (10 degree dip, with a s</w:t>
      </w:r>
      <w:r w:rsidR="00241EF7">
        <w:t>tandard deviation of 5 degrees)</w:t>
      </w:r>
      <w:r>
        <w:t xml:space="preserve"> </w:t>
      </w:r>
      <w:r w:rsidR="00241EF7">
        <w:t>it</w:t>
      </w:r>
      <w:r>
        <w:t xml:space="preserve"> results in a standard deviation (</w:t>
      </w:r>
      <w:r w:rsidRPr="004F436A">
        <w:rPr>
          <w:rFonts w:ascii="Symbol" w:hAnsi="Symbol"/>
        </w:rPr>
        <w:t></w:t>
      </w:r>
      <w:r w:rsidRPr="004F436A">
        <w:rPr>
          <w:vertAlign w:val="subscript"/>
        </w:rPr>
        <w:t>D</w:t>
      </w:r>
      <w:r>
        <w:t>) of 0.292.</w:t>
      </w:r>
    </w:p>
    <w:p w14:paraId="0E1B53C7" w14:textId="77777777" w:rsidR="0027172E" w:rsidRPr="007E37F1" w:rsidRDefault="0027172E" w:rsidP="007E37F1">
      <w:pPr>
        <w:pStyle w:val="Heading3"/>
      </w:pPr>
      <w:bookmarkStart w:id="35" w:name="_Toc124332711"/>
      <w:bookmarkStart w:id="36" w:name="_Toc188035474"/>
      <w:r w:rsidRPr="007E37F1">
        <w:t>Slip Variability</w:t>
      </w:r>
      <w:bookmarkEnd w:id="35"/>
      <w:bookmarkEnd w:id="36"/>
    </w:p>
    <w:p w14:paraId="08151833" w14:textId="3E5EBC2C" w:rsidR="0027172E" w:rsidRDefault="0027172E" w:rsidP="00626BA5">
      <w:pPr>
        <w:pStyle w:val="BodyText"/>
      </w:pPr>
      <w:r>
        <w:t xml:space="preserve">We computed </w:t>
      </w:r>
      <w:r w:rsidRPr="004F436A">
        <w:rPr>
          <w:rFonts w:ascii="Symbol" w:hAnsi="Symbol"/>
        </w:rPr>
        <w:t></w:t>
      </w:r>
      <w:r w:rsidRPr="004F436A">
        <w:rPr>
          <w:vertAlign w:val="subscript"/>
        </w:rPr>
        <w:t>S</w:t>
      </w:r>
      <w:r>
        <w:t xml:space="preserve"> in the same way as the contribution from the dip variations, by iterating over a large number of different slip distributions with equal magnitude. Although our Green’s function approach allows us to include slip variability directly into the hazard computations, we </w:t>
      </w:r>
      <w:r w:rsidR="00735919">
        <w:t>may</w:t>
      </w:r>
      <w:r>
        <w:t xml:space="preserve"> </w:t>
      </w:r>
      <w:r w:rsidR="00735919">
        <w:t>choose</w:t>
      </w:r>
      <w:r>
        <w:t xml:space="preserve"> to include this effect as a sigma term, since (a) the slip variability is really an aleatory uncertainty and (b) in order to sample the distribution sufficiently, we would probably have to </w:t>
      </w:r>
      <w:r>
        <w:lastRenderedPageBreak/>
        <w:t>iterate over a large number of slip distributions for every singe sourc</w:t>
      </w:r>
      <w:r w:rsidR="00E43A3A">
        <w:t xml:space="preserve">e in our event set.  </w:t>
      </w:r>
      <w:r w:rsidR="00735919">
        <w:t>In that case, t</w:t>
      </w:r>
      <w:r w:rsidR="00E43A3A">
        <w:t>he resulting</w:t>
      </w:r>
      <w:r>
        <w:t xml:space="preserve"> </w:t>
      </w:r>
      <w:r w:rsidRPr="004F436A">
        <w:rPr>
          <w:rFonts w:ascii="Symbol" w:hAnsi="Symbol"/>
        </w:rPr>
        <w:t></w:t>
      </w:r>
      <w:r w:rsidRPr="004F436A">
        <w:rPr>
          <w:vertAlign w:val="subscript"/>
        </w:rPr>
        <w:t>S</w:t>
      </w:r>
      <w:r w:rsidR="00E43A3A">
        <w:t xml:space="preserve"> is</w:t>
      </w:r>
      <w:r>
        <w:t xml:space="preserve"> 0.256.</w:t>
      </w:r>
    </w:p>
    <w:p w14:paraId="476A4353" w14:textId="77777777" w:rsidR="0027172E" w:rsidRPr="007E37F1" w:rsidRDefault="0027172E" w:rsidP="007E37F1">
      <w:pPr>
        <w:pStyle w:val="Heading3"/>
      </w:pPr>
      <w:bookmarkStart w:id="37" w:name="_Toc124332712"/>
      <w:bookmarkStart w:id="38" w:name="_Toc188035475"/>
      <w:r w:rsidRPr="007E37F1">
        <w:t>Total Sigma and Epsilon Truncation</w:t>
      </w:r>
      <w:bookmarkEnd w:id="37"/>
      <w:bookmarkEnd w:id="38"/>
    </w:p>
    <w:p w14:paraId="52A593BA" w14:textId="4BAAFE84" w:rsidR="0027172E" w:rsidRDefault="0027172E" w:rsidP="00735919">
      <w:pPr>
        <w:pStyle w:val="BodyText"/>
      </w:pPr>
      <w:r>
        <w:t>Based on the aforementioned sigma terms we compute a total sigma using</w:t>
      </w:r>
      <w:r w:rsidR="00C36B2C">
        <w:t xml:space="preserve"> (assuming </w:t>
      </w:r>
      <w:r w:rsidR="000A6903">
        <w:t>the uncertainties are un-correlated)</w:t>
      </w:r>
      <w:r>
        <w:t>:</w:t>
      </w:r>
    </w:p>
    <w:p w14:paraId="352138D6" w14:textId="77777777" w:rsidR="0027172E" w:rsidRDefault="0027172E" w:rsidP="00E43A3A">
      <w:pPr>
        <w:pStyle w:val="BODY"/>
      </w:pPr>
      <w:r>
        <w:rPr>
          <w:noProof/>
          <w:position w:val="-10"/>
        </w:rPr>
        <w:drawing>
          <wp:inline distT="0" distB="0" distL="0" distR="0" wp14:anchorId="78B37743" wp14:editId="2F66ACF0">
            <wp:extent cx="1397000" cy="2457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97000" cy="245745"/>
                    </a:xfrm>
                    <a:prstGeom prst="rect">
                      <a:avLst/>
                    </a:prstGeom>
                    <a:noFill/>
                    <a:ln>
                      <a:noFill/>
                    </a:ln>
                  </pic:spPr>
                </pic:pic>
              </a:graphicData>
            </a:graphic>
          </wp:inline>
        </w:drawing>
      </w:r>
      <w:r>
        <w:t>.</w:t>
      </w:r>
    </w:p>
    <w:p w14:paraId="568E43A8" w14:textId="77777777" w:rsidR="0027172E" w:rsidRDefault="0027172E" w:rsidP="00735919">
      <w:pPr>
        <w:pStyle w:val="BodyText"/>
      </w:pPr>
      <w:r>
        <w:t xml:space="preserve">The offshore waveheight is computed using a coarse grid and it would therefore follow that the coarse grid version of </w:t>
      </w:r>
      <w:r w:rsidRPr="004F436A">
        <w:rPr>
          <w:rFonts w:ascii="Symbol" w:hAnsi="Symbol"/>
        </w:rPr>
        <w:t></w:t>
      </w:r>
      <w:r w:rsidRPr="004F436A">
        <w:rPr>
          <w:vertAlign w:val="subscript"/>
        </w:rPr>
        <w:t>A</w:t>
      </w:r>
      <w:r>
        <w:t xml:space="preserve"> should be used to compute the total standard deviation. However, as we will be using the offshore waveheights only as an intermediate step to compute the final waveheight and inundation using the fine grids, using the fine-grid sigma seems more appropriate. The total sigma is therefore 0.519.</w:t>
      </w:r>
    </w:p>
    <w:p w14:paraId="2AC65CAC" w14:textId="48D95AF6" w:rsidR="00E43A3A" w:rsidRPr="00BC2159" w:rsidRDefault="0027172E" w:rsidP="00735919">
      <w:pPr>
        <w:pStyle w:val="BodyText"/>
      </w:pPr>
      <w:r>
        <w:t>Because of the unbounded nature of the normal distribution it is common in seismic hazard analysis to truncate the distribution at a certain number of standard deviations (epsilon). A typical value for epsilon truncation is 3, i.e., we don’t allow for ground motions (or in our case waveheights) that are more than three times the standard deviation away from the mean</w:t>
      </w:r>
      <w:r w:rsidR="00D22DCA">
        <w:t>, where the mean in tsunami hazard is the modeled maximum waveheight for a particular scenario at a particular location</w:t>
      </w:r>
      <w:r>
        <w:t xml:space="preserve">. </w:t>
      </w:r>
    </w:p>
    <w:p w14:paraId="055E34DB" w14:textId="1D620EC2" w:rsidR="0027172E" w:rsidRPr="007E37F1" w:rsidRDefault="00281282" w:rsidP="007E37F1">
      <w:pPr>
        <w:pStyle w:val="Heading2"/>
      </w:pPr>
      <w:bookmarkStart w:id="39" w:name="_Toc124332713"/>
      <w:bookmarkStart w:id="40" w:name="_Toc188035476"/>
      <w:r>
        <w:t>Ep</w:t>
      </w:r>
      <w:r w:rsidRPr="007E37F1">
        <w:t>istemic</w:t>
      </w:r>
      <w:r w:rsidR="0027172E" w:rsidRPr="007E37F1">
        <w:t xml:space="preserve"> uncertainties</w:t>
      </w:r>
      <w:bookmarkEnd w:id="39"/>
      <w:bookmarkEnd w:id="40"/>
    </w:p>
    <w:p w14:paraId="0A1E71F4" w14:textId="36750291" w:rsidR="0027172E" w:rsidRDefault="0027172E" w:rsidP="0027172E">
      <w:pPr>
        <w:pStyle w:val="BodyText"/>
      </w:pPr>
      <w:r>
        <w:t>As already mentioned, uncertainties due to an incomplete understanding of natural processes</w:t>
      </w:r>
      <w:r w:rsidR="00C24F61">
        <w:t>, which require us to use judgment to quantify,</w:t>
      </w:r>
      <w:r>
        <w:t xml:space="preserve"> are called epistemic uncertainties, and the way these uncertainties are incorporated is fundamentally different than the way aleatory uncertainties are included. In our analysis, the following uncertainties are deemed epistemic:</w:t>
      </w:r>
    </w:p>
    <w:p w14:paraId="4D06608D" w14:textId="77777777" w:rsidR="0027172E" w:rsidRDefault="0027172E" w:rsidP="0027172E">
      <w:pPr>
        <w:pStyle w:val="BodyText"/>
        <w:numPr>
          <w:ilvl w:val="0"/>
          <w:numId w:val="4"/>
        </w:numPr>
      </w:pPr>
      <w:r>
        <w:t>Fault segmentation (single or multi-segment ruptures)</w:t>
      </w:r>
    </w:p>
    <w:p w14:paraId="08B2E2EF" w14:textId="77777777" w:rsidR="0027172E" w:rsidRDefault="0027172E" w:rsidP="0027172E">
      <w:pPr>
        <w:pStyle w:val="BodyText"/>
        <w:numPr>
          <w:ilvl w:val="0"/>
          <w:numId w:val="4"/>
        </w:numPr>
      </w:pPr>
      <w:r>
        <w:t>Slip rate (actual slip rate or fraction of slip seismogenic slip rate)</w:t>
      </w:r>
    </w:p>
    <w:p w14:paraId="51B898E8" w14:textId="77777777" w:rsidR="0027172E" w:rsidRDefault="0027172E" w:rsidP="0027172E">
      <w:pPr>
        <w:pStyle w:val="BodyText"/>
        <w:numPr>
          <w:ilvl w:val="0"/>
          <w:numId w:val="4"/>
        </w:numPr>
      </w:pPr>
      <w:r>
        <w:t>Recurrence model (use maximum magnitude or Gutenberg-Richter model, slip rate based versus direct earthquake recurrence rate)</w:t>
      </w:r>
    </w:p>
    <w:p w14:paraId="31CECAF5" w14:textId="56F7BBC0" w:rsidR="0027172E" w:rsidRDefault="00C24F61" w:rsidP="0027172E">
      <w:pPr>
        <w:pStyle w:val="BodyText"/>
      </w:pPr>
      <w:r>
        <w:t>In principal, the epistemic uncertainties should only include those parameters for which a subjective judgment is made, and different logic tree branches represent</w:t>
      </w:r>
      <w:r w:rsidR="0027172E">
        <w:t xml:space="preserve"> </w:t>
      </w:r>
      <w:r>
        <w:t>different understanding of the same process. For instance, large fault may have ruptured along different segments in the past, and some may argue that this segmentation represent</w:t>
      </w:r>
      <w:r w:rsidR="00486227">
        <w:t>s</w:t>
      </w:r>
      <w:r>
        <w:t xml:space="preserve"> a fundamental property of the fault and therefore only segmented ruptures are allowed. Others might argue that there is no compelling reason why the fault cannot rupture in multi-segment ruptures, and </w:t>
      </w:r>
      <w:r w:rsidR="00486227">
        <w:t xml:space="preserve">in their opinion multi-segment ruptures are allowed.  In such case, we can define (at least) two weighted logic tree </w:t>
      </w:r>
      <w:r w:rsidR="00486227">
        <w:lastRenderedPageBreak/>
        <w:t xml:space="preserve">branches whose weights are chosen to represent the likelihood that a branch represents the correct behavior of the fault, with the weights adding up to one. </w:t>
      </w:r>
    </w:p>
    <w:p w14:paraId="1A5BA969" w14:textId="5FC96AF7" w:rsidR="0027172E" w:rsidRDefault="00486227" w:rsidP="00D22DCA">
      <w:pPr>
        <w:pStyle w:val="BodyText"/>
      </w:pPr>
      <w:r>
        <w:t xml:space="preserve">In practice, the distinction between epistemic and aleatory uncertainties is not always clear, and for convenience’ sake aleatory uncertainties are sometimes incorporated through logic tree </w:t>
      </w:r>
      <w:r w:rsidR="00725FDB">
        <w:rPr>
          <w:noProof/>
        </w:rPr>
        <mc:AlternateContent>
          <mc:Choice Requires="wpg">
            <w:drawing>
              <wp:anchor distT="0" distB="0" distL="114300" distR="114300" simplePos="0" relativeHeight="251678720" behindDoc="0" locked="0" layoutInCell="1" allowOverlap="1" wp14:anchorId="4D19791F" wp14:editId="11055100">
                <wp:simplePos x="0" y="0"/>
                <wp:positionH relativeFrom="column">
                  <wp:posOffset>5080</wp:posOffset>
                </wp:positionH>
                <wp:positionV relativeFrom="paragraph">
                  <wp:posOffset>0</wp:posOffset>
                </wp:positionV>
                <wp:extent cx="5486400" cy="5180330"/>
                <wp:effectExtent l="0" t="0" r="0" b="1270"/>
                <wp:wrapThrough wrapText="bothSides">
                  <wp:wrapPolygon edited="0">
                    <wp:start x="0" y="0"/>
                    <wp:lineTo x="0" y="21499"/>
                    <wp:lineTo x="21500" y="21499"/>
                    <wp:lineTo x="21500" y="0"/>
                    <wp:lineTo x="0" y="0"/>
                  </wp:wrapPolygon>
                </wp:wrapThrough>
                <wp:docPr id="41" name="Group 41"/>
                <wp:cNvGraphicFramePr/>
                <a:graphic xmlns:a="http://schemas.openxmlformats.org/drawingml/2006/main">
                  <a:graphicData uri="http://schemas.microsoft.com/office/word/2010/wordprocessingGroup">
                    <wpg:wgp>
                      <wpg:cNvGrpSpPr/>
                      <wpg:grpSpPr>
                        <a:xfrm>
                          <a:off x="0" y="0"/>
                          <a:ext cx="5486400" cy="5180330"/>
                          <a:chOff x="0" y="0"/>
                          <a:chExt cx="5486400" cy="5180330"/>
                        </a:xfrm>
                      </wpg:grpSpPr>
                      <pic:pic xmlns:pic="http://schemas.openxmlformats.org/drawingml/2006/picture">
                        <pic:nvPicPr>
                          <pic:cNvPr id="36" name="Picture 3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486400" cy="4862195"/>
                          </a:xfrm>
                          <a:prstGeom prst="rect">
                            <a:avLst/>
                          </a:prstGeom>
                        </pic:spPr>
                      </pic:pic>
                      <wps:wsp>
                        <wps:cNvPr id="40" name="Text Box 40"/>
                        <wps:cNvSpPr txBox="1"/>
                        <wps:spPr>
                          <a:xfrm>
                            <a:off x="0" y="4919345"/>
                            <a:ext cx="5486400" cy="26098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96847DA" w14:textId="3EC320FB" w:rsidR="00534DD3" w:rsidRPr="004A513E" w:rsidRDefault="00534DD3" w:rsidP="00725FDB">
                              <w:pPr>
                                <w:pStyle w:val="Caption"/>
                                <w:rPr>
                                  <w:rFonts w:ascii="Times New Roman" w:eastAsia="Times New Roman" w:hAnsi="Times New Roman" w:cs="Times New Roman"/>
                                  <w:sz w:val="22"/>
                                  <w:lang w:eastAsia="en-US"/>
                                </w:rPr>
                              </w:pPr>
                              <w:r>
                                <w:t xml:space="preserve">Figure </w:t>
                              </w:r>
                              <w:fldSimple w:instr=" SEQ Figure \* ARABIC ">
                                <w:r>
                                  <w:rPr>
                                    <w:noProof/>
                                  </w:rPr>
                                  <w:t>5</w:t>
                                </w:r>
                              </w:fldSimple>
                              <w:r>
                                <w:t xml:space="preserve"> Example of Probabilistic offshore waveheights, output from </w:t>
                              </w:r>
                              <w:proofErr w:type="spellStart"/>
                              <w:r>
                                <w:t>Tsunprob_haz</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19791F" id="Group 41" o:spid="_x0000_s1038" style="position:absolute;left:0;text-align:left;margin-left:.4pt;margin-top:0;width:6in;height:407.9pt;z-index:251678720" coordsize="54864,518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">
                <v:shape id="Picture 36" o:spid="_x0000_s1039" type="#_x0000_t75" style="position:absolute;width:54864;height:48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">
                  <v:imagedata r:id="rId39" o:title=""/>
                </v:shape>
                <v:shape id="Text Box 40" o:spid="_x0000_s1040" type="#_x0000_t202" style="position:absolute;top:49193;width:54864;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096847DA" w14:textId="3EC320FB" w:rsidR="00534DD3" w:rsidRPr="004A513E" w:rsidRDefault="00534DD3" w:rsidP="00725FDB">
                        <w:pPr>
                          <w:pStyle w:val="Caption"/>
                          <w:rPr>
                            <w:rFonts w:ascii="Times New Roman" w:eastAsia="Times New Roman" w:hAnsi="Times New Roman" w:cs="Times New Roman"/>
                            <w:sz w:val="22"/>
                            <w:lang w:eastAsia="en-US"/>
                          </w:rPr>
                        </w:pPr>
                        <w:r>
                          <w:t xml:space="preserve">Figure </w:t>
                        </w:r>
                        <w:fldSimple w:instr=" SEQ Figure \* ARABIC ">
                          <w:r>
                            <w:rPr>
                              <w:noProof/>
                            </w:rPr>
                            <w:t>5</w:t>
                          </w:r>
                        </w:fldSimple>
                        <w:r>
                          <w:t xml:space="preserve"> Example of Probabilistic offshore waveheights, output from </w:t>
                        </w:r>
                        <w:proofErr w:type="spellStart"/>
                        <w:r>
                          <w:t>Tsunprob_haz</w:t>
                        </w:r>
                        <w:proofErr w:type="spellEnd"/>
                        <w:r>
                          <w:t>.</w:t>
                        </w:r>
                      </w:p>
                    </w:txbxContent>
                  </v:textbox>
                </v:shape>
                <w10:wrap type="through"/>
              </v:group>
            </w:pict>
          </mc:Fallback>
        </mc:AlternateContent>
      </w:r>
      <w:r>
        <w:t>branches, i.e. as epistemic uncertainties. This usually does not affect the mean hazard, but it will affect fractile results.</w:t>
      </w:r>
    </w:p>
    <w:p w14:paraId="497ED60B" w14:textId="77777777" w:rsidR="0027172E" w:rsidRPr="007E37F1" w:rsidRDefault="0027172E" w:rsidP="007E37F1">
      <w:pPr>
        <w:pStyle w:val="Heading3"/>
      </w:pPr>
      <w:bookmarkStart w:id="41" w:name="_Toc124332715"/>
      <w:bookmarkStart w:id="42" w:name="_Toc188035477"/>
      <w:r w:rsidRPr="007E37F1">
        <w:t>Logic Trees</w:t>
      </w:r>
      <w:bookmarkEnd w:id="41"/>
      <w:bookmarkEnd w:id="42"/>
    </w:p>
    <w:p w14:paraId="21E646FB" w14:textId="77777777" w:rsidR="0027172E" w:rsidRDefault="0027172E" w:rsidP="007F48A0">
      <w:pPr>
        <w:pStyle w:val="BodyText"/>
      </w:pPr>
      <w:r>
        <w:t xml:space="preserve">The discrete nature of the epistemic uncertainties is expressed through the use of logic trees, where all the different manifestations of a process are represented as a branch of a logic tree. </w:t>
      </w:r>
    </w:p>
    <w:p w14:paraId="1A3DBCA4" w14:textId="6418DF91" w:rsidR="0027172E" w:rsidRDefault="0027172E" w:rsidP="007F48A0">
      <w:pPr>
        <w:pStyle w:val="BodyText"/>
      </w:pPr>
      <w:r w:rsidRPr="006D3C4C">
        <w:t>Uncertainties in the model parameters are generally incorporated using a logic-tree approach, where different alternatives are represented as weighted branches. These include variations in slip-rate, magnitude range and distribution, fault geometry</w:t>
      </w:r>
      <w:r>
        <w:t>,</w:t>
      </w:r>
      <w:r w:rsidRPr="006D3C4C">
        <w:t xml:space="preserve"> as well as rake.</w:t>
      </w:r>
      <w:r>
        <w:t xml:space="preserve"> As already mentioned, </w:t>
      </w:r>
      <w:r w:rsidR="000C309D">
        <w:rPr>
          <w:i/>
          <w:noProof/>
        </w:rPr>
        <w:lastRenderedPageBreak/>
        <mc:AlternateContent>
          <mc:Choice Requires="wpg">
            <w:drawing>
              <wp:anchor distT="0" distB="0" distL="114300" distR="114300" simplePos="0" relativeHeight="251692032" behindDoc="0" locked="0" layoutInCell="1" allowOverlap="0" wp14:anchorId="2945BABC" wp14:editId="60EF64EA">
                <wp:simplePos x="0" y="0"/>
                <wp:positionH relativeFrom="column">
                  <wp:align>left</wp:align>
                </wp:positionH>
                <wp:positionV relativeFrom="margin">
                  <wp:align>top</wp:align>
                </wp:positionV>
                <wp:extent cx="5554345" cy="5560695"/>
                <wp:effectExtent l="0" t="0" r="8255" b="1905"/>
                <wp:wrapTopAndBottom/>
                <wp:docPr id="43" name="Group 43"/>
                <wp:cNvGraphicFramePr/>
                <a:graphic xmlns:a="http://schemas.openxmlformats.org/drawingml/2006/main">
                  <a:graphicData uri="http://schemas.microsoft.com/office/word/2010/wordprocessingGroup">
                    <wpg:wgp>
                      <wpg:cNvGrpSpPr/>
                      <wpg:grpSpPr>
                        <a:xfrm>
                          <a:off x="0" y="0"/>
                          <a:ext cx="5554345" cy="5560695"/>
                          <a:chOff x="0" y="0"/>
                          <a:chExt cx="5554345" cy="5560695"/>
                        </a:xfrm>
                      </wpg:grpSpPr>
                      <pic:pic xmlns:pic="http://schemas.openxmlformats.org/drawingml/2006/picture">
                        <pic:nvPicPr>
                          <pic:cNvPr id="38" name="Picture 3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67945" y="0"/>
                            <a:ext cx="5486400" cy="4679950"/>
                          </a:xfrm>
                          <a:prstGeom prst="rect">
                            <a:avLst/>
                          </a:prstGeom>
                        </pic:spPr>
                      </pic:pic>
                      <wps:wsp>
                        <wps:cNvPr id="42" name="Text Box 42"/>
                        <wps:cNvSpPr txBox="1"/>
                        <wps:spPr>
                          <a:xfrm>
                            <a:off x="0" y="5031740"/>
                            <a:ext cx="5486400" cy="52895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7C8F983" w14:textId="77777777" w:rsidR="00534DD3" w:rsidRPr="00EA493D" w:rsidRDefault="00534DD3" w:rsidP="000C309D">
                              <w:pPr>
                                <w:pStyle w:val="Caption"/>
                                <w:rPr>
                                  <w:rFonts w:ascii="Times New Roman" w:eastAsia="Times New Roman" w:hAnsi="Times New Roman" w:cs="Times New Roman"/>
                                  <w:noProof/>
                                  <w:sz w:val="22"/>
                                  <w:lang w:eastAsia="en-US"/>
                                </w:rPr>
                              </w:pPr>
                              <w:r>
                                <w:t xml:space="preserve">Figure </w:t>
                              </w:r>
                              <w:fldSimple w:instr=" SEQ Figure \* ARABIC ">
                                <w:r>
                                  <w:rPr>
                                    <w:noProof/>
                                  </w:rPr>
                                  <w:t>6</w:t>
                                </w:r>
                              </w:fldSimple>
                              <w:r>
                                <w:t xml:space="preserve"> Example of a probabilistic offshore waveheights hazard curve.  Output from </w:t>
                              </w:r>
                              <w:proofErr w:type="spellStart"/>
                              <w:r>
                                <w:t>Tsunprob_haz</w:t>
                              </w:r>
                              <w:proofErr w:type="spellEnd"/>
                              <w:r>
                                <w:t xml:space="preserve"> in file named H-****. The red curve shows the hazard without aleatory uncertainty, the blue with aleatory uncertainty.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5BABC" id="Group 43" o:spid="_x0000_s1041" style="position:absolute;left:0;text-align:left;margin-left:0;margin-top:0;width:437.35pt;height:437.85pt;z-index:251692032;mso-position-horizontal:left;mso-position-vertical:top;mso-position-vertical-relative:margin" coordsize="55543,556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" o:allowoverlap="f">
                <v:shape id="Picture 38" o:spid="_x0000_s1042" type="#_x0000_t75" style="position:absolute;left:679;width:54864;height:467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">
                  <v:imagedata r:id="rId41" o:title=""/>
                </v:shape>
                <v:shape id="Text Box 42" o:spid="_x0000_s1043" type="#_x0000_t202" style="position:absolute;top:50317;width:54864;height:52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14:paraId="27C8F983" w14:textId="77777777" w:rsidR="00534DD3" w:rsidRPr="00EA493D" w:rsidRDefault="00534DD3" w:rsidP="000C309D">
                        <w:pPr>
                          <w:pStyle w:val="Caption"/>
                          <w:rPr>
                            <w:rFonts w:ascii="Times New Roman" w:eastAsia="Times New Roman" w:hAnsi="Times New Roman" w:cs="Times New Roman"/>
                            <w:noProof/>
                            <w:sz w:val="22"/>
                            <w:lang w:eastAsia="en-US"/>
                          </w:rPr>
                        </w:pPr>
                        <w:r>
                          <w:t xml:space="preserve">Figure </w:t>
                        </w:r>
                        <w:fldSimple w:instr=" SEQ Figure \* ARABIC ">
                          <w:r>
                            <w:rPr>
                              <w:noProof/>
                            </w:rPr>
                            <w:t>6</w:t>
                          </w:r>
                        </w:fldSimple>
                        <w:r>
                          <w:t xml:space="preserve"> Example of a probabilistic offshore waveheights hazard curve.  Output from </w:t>
                        </w:r>
                        <w:proofErr w:type="spellStart"/>
                        <w:r>
                          <w:t>Tsunprob_haz</w:t>
                        </w:r>
                        <w:proofErr w:type="spellEnd"/>
                        <w:r>
                          <w:t xml:space="preserve"> in file named H-****. The red curve shows the hazard without aleatory uncertainty, the blue with aleatory uncertainty.</w:t>
                        </w:r>
                      </w:p>
                    </w:txbxContent>
                  </v:textbox>
                </v:shape>
                <w10:wrap type="topAndBottom" anchory="margin"/>
              </v:group>
            </w:pict>
          </mc:Fallback>
        </mc:AlternateContent>
      </w:r>
      <w:r>
        <w:t xml:space="preserve">dip variations would normally also be considered under the epistemic uncertainties, but because these would require a new set of Green’s functions, we have added </w:t>
      </w:r>
      <w:r w:rsidR="00E43A3A">
        <w:t>them as an aleatory uncertainty.</w:t>
      </w:r>
    </w:p>
    <w:p w14:paraId="4D7A8E8F" w14:textId="77777777" w:rsidR="0027172E" w:rsidRDefault="0027172E" w:rsidP="007F48A0">
      <w:pPr>
        <w:pStyle w:val="BodyText"/>
      </w:pPr>
      <w:r w:rsidRPr="006D3C4C">
        <w:t>In the Green’s function approach, it is convenient to divide these uncertainties into two groups</w:t>
      </w:r>
      <w:r>
        <w:t>:</w:t>
      </w:r>
      <w:r w:rsidRPr="006D3C4C">
        <w:t xml:space="preserve"> parameter variations that act on the Green’s function level (</w:t>
      </w:r>
      <w:r>
        <w:t xml:space="preserve">e.g., </w:t>
      </w:r>
      <w:r w:rsidRPr="006D3C4C">
        <w:t>fault geometry) and parameters that do not influence the Green’s functions, such as the recurrence parameters and magnitude scaling relations. In the latter case, the logic tree branches are easily added without major computational requirements</w:t>
      </w:r>
      <w:r>
        <w:t>,</w:t>
      </w:r>
      <w:r w:rsidRPr="006D3C4C">
        <w:t xml:space="preserve"> but for the former, the question is whether any extra branch in the logic tree, such as a variation in </w:t>
      </w:r>
      <w:r>
        <w:t>slip</w:t>
      </w:r>
      <w:r w:rsidRPr="006D3C4C">
        <w:t xml:space="preserve">, would require an entire set of Green’s functions. From some simple numerical experiments, we conclude that in many cases, especially at large distances, these variations can accurately be taken into account by perturbing the Green’s functions using a </w:t>
      </w:r>
      <w:r w:rsidRPr="006D3C4C">
        <w:lastRenderedPageBreak/>
        <w:t xml:space="preserve">constant scaling factor rather than re-computing them. For example, a change in rake, readily translates into a change of the vertical seafloor displacement, which in turn directly translate </w:t>
      </w:r>
      <w:r>
        <w:t>to</w:t>
      </w:r>
      <w:r w:rsidRPr="006D3C4C">
        <w:t xml:space="preserve"> differences in waveheight. </w:t>
      </w:r>
    </w:p>
    <w:p w14:paraId="71BBD984" w14:textId="77777777" w:rsidR="0027172E" w:rsidRDefault="0027172E" w:rsidP="007F48A0">
      <w:pPr>
        <w:pStyle w:val="BodyText"/>
      </w:pPr>
      <w:r w:rsidRPr="006D3C4C">
        <w:t xml:space="preserve">At shorter distances, </w:t>
      </w:r>
      <w:r>
        <w:t xml:space="preserve">i.e., </w:t>
      </w:r>
      <w:r w:rsidRPr="006D3C4C">
        <w:t xml:space="preserve">local faults, this approach is less accurate, and in these situations (particularly for dip-slip events) we will have to resort to complete re-computation of the Green’s functions. However, since these sources are relatively scarce, and require less computing time due to the short distances, this is far less of a </w:t>
      </w:r>
      <w:r>
        <w:t>burden than having to re-compute tele-tsunami Green’s functions.</w:t>
      </w:r>
    </w:p>
    <w:p w14:paraId="13B02CB6" w14:textId="77777777" w:rsidR="005D4758" w:rsidRDefault="005D4758" w:rsidP="005D4758">
      <w:pPr>
        <w:pStyle w:val="Heading1"/>
      </w:pPr>
      <w:bookmarkStart w:id="43" w:name="_Toc188035478"/>
      <w:r>
        <w:t>Programs</w:t>
      </w:r>
      <w:bookmarkEnd w:id="43"/>
    </w:p>
    <w:p w14:paraId="15F8805D" w14:textId="2BA51CCA" w:rsidR="007F48A0" w:rsidRPr="007F48A0" w:rsidRDefault="007F48A0" w:rsidP="007F48A0">
      <w:pPr>
        <w:pStyle w:val="BodyText"/>
      </w:pPr>
      <w:r>
        <w:t>A short description of all the programs included in this set</w:t>
      </w:r>
      <w:r w:rsidR="000C309D">
        <w:t xml:space="preserve"> and shown in Figure 1</w:t>
      </w:r>
      <w:r>
        <w:t>.</w:t>
      </w:r>
    </w:p>
    <w:p w14:paraId="68B00613" w14:textId="77777777" w:rsidR="005D4758" w:rsidRDefault="005D4758" w:rsidP="005D4758">
      <w:pPr>
        <w:pStyle w:val="Heading2"/>
      </w:pPr>
      <w:bookmarkStart w:id="44" w:name="_Toc188035479"/>
      <w:r>
        <w:t>Source excitation</w:t>
      </w:r>
      <w:bookmarkEnd w:id="44"/>
    </w:p>
    <w:p w14:paraId="43E5FD70" w14:textId="05A1212A" w:rsidR="005D4758" w:rsidRPr="00126BD8" w:rsidRDefault="00A117DD" w:rsidP="005D4758">
      <w:pPr>
        <w:pStyle w:val="Heading3"/>
        <w:rPr>
          <w:i/>
        </w:rPr>
      </w:pPr>
      <w:bookmarkStart w:id="45" w:name="_Toc188035480"/>
      <w:r w:rsidRPr="00126BD8">
        <w:rPr>
          <w:i/>
        </w:rPr>
        <w:t>g</w:t>
      </w:r>
      <w:r w:rsidR="005D4758" w:rsidRPr="00126BD8">
        <w:rPr>
          <w:i/>
        </w:rPr>
        <w:t>rid3</w:t>
      </w:r>
      <w:bookmarkEnd w:id="45"/>
    </w:p>
    <w:p w14:paraId="7511870B" w14:textId="0BF66CF0" w:rsidR="00801417" w:rsidRPr="000C309D" w:rsidRDefault="00E43A3A" w:rsidP="007F48A0">
      <w:pPr>
        <w:pStyle w:val="BodyText"/>
      </w:pPr>
      <w:r>
        <w:t>g</w:t>
      </w:r>
      <w:r w:rsidR="00322927">
        <w:t>rid3 computes a simple grid of subfaults based on a surface trace of the rupture, dip, and bottom of the rupture</w:t>
      </w:r>
      <w:r w:rsidR="000C309D">
        <w:t xml:space="preserve"> (Appendix A-1)</w:t>
      </w:r>
      <w:r w:rsidR="00322927">
        <w:t>.</w:t>
      </w:r>
      <w:r w:rsidR="00455CCE">
        <w:t xml:space="preserve"> The grids are represented as rectangular fault elements (subfaults)</w:t>
      </w:r>
      <w:r w:rsidR="00D93745">
        <w:t>, each</w:t>
      </w:r>
      <w:r w:rsidR="00455CCE">
        <w:t xml:space="preserve"> </w:t>
      </w:r>
      <w:r w:rsidR="00D93745">
        <w:t>with</w:t>
      </w:r>
      <w:r w:rsidR="00455CCE">
        <w:t xml:space="preserve"> uniform slip. </w:t>
      </w:r>
      <w:r w:rsidR="000A6903">
        <w:t xml:space="preserve">The code expects to find an input file called: </w:t>
      </w:r>
      <w:r w:rsidR="000A6903" w:rsidRPr="000A6903">
        <w:rPr>
          <w:i/>
        </w:rPr>
        <w:t>rupture.detailed</w:t>
      </w:r>
      <w:r w:rsidR="000A6903">
        <w:t xml:space="preserve">, which contains the surface trace of the fault source broken up into segments. </w:t>
      </w:r>
      <w:r w:rsidR="000C309D">
        <w:t xml:space="preserve"> The output file is named i_invall-</w:t>
      </w:r>
      <w:r w:rsidR="000C309D">
        <w:rPr>
          <w:i/>
        </w:rPr>
        <w:t>faultname</w:t>
      </w:r>
      <w:r w:rsidR="000C309D">
        <w:t xml:space="preserve">, and is used as input for both the probabilistic code </w:t>
      </w:r>
      <w:proofErr w:type="spellStart"/>
      <w:r w:rsidR="000C309D">
        <w:t>Hazts</w:t>
      </w:r>
      <w:proofErr w:type="spellEnd"/>
      <w:r w:rsidR="000C309D">
        <w:t xml:space="preserve"> and the generation of the Green’s functions (Figure 1).</w:t>
      </w:r>
    </w:p>
    <w:p w14:paraId="69389929" w14:textId="432851D6" w:rsidR="005D4758" w:rsidRPr="00126BD8" w:rsidRDefault="005F614D" w:rsidP="005D4758">
      <w:pPr>
        <w:pStyle w:val="Heading3"/>
        <w:rPr>
          <w:i/>
        </w:rPr>
      </w:pPr>
      <w:bookmarkStart w:id="46" w:name="_Toc188035481"/>
      <w:r w:rsidRPr="00126BD8">
        <w:rPr>
          <w:i/>
        </w:rPr>
        <w:t>e</w:t>
      </w:r>
      <w:r w:rsidR="005D4758" w:rsidRPr="00126BD8">
        <w:rPr>
          <w:i/>
        </w:rPr>
        <w:t>dgrn</w:t>
      </w:r>
      <w:bookmarkEnd w:id="46"/>
    </w:p>
    <w:p w14:paraId="3C76B758" w14:textId="3174255D" w:rsidR="00801417" w:rsidRPr="00801417" w:rsidRDefault="00322927" w:rsidP="007F48A0">
      <w:pPr>
        <w:pStyle w:val="BodyText"/>
      </w:pPr>
      <w:r>
        <w:t>From Wang et al. (</w:t>
      </w:r>
      <w:r w:rsidR="00735919">
        <w:t>2003</w:t>
      </w:r>
      <w:r>
        <w:t xml:space="preserve">), computes the fundamental static </w:t>
      </w:r>
      <w:proofErr w:type="gramStart"/>
      <w:r>
        <w:t>Green’s</w:t>
      </w:r>
      <w:proofErr w:type="gramEnd"/>
      <w:r>
        <w:t xml:space="preserve"> functions</w:t>
      </w:r>
      <w:r w:rsidR="000C309D">
        <w:t>,</w:t>
      </w:r>
      <w:r>
        <w:t xml:space="preserve"> </w:t>
      </w:r>
      <w:r w:rsidR="000C309D">
        <w:t xml:space="preserve">using wavenumber integration, </w:t>
      </w:r>
      <w:r>
        <w:t>that are used as input to static-ed</w:t>
      </w:r>
      <w:r w:rsidR="0035583A">
        <w:t xml:space="preserve"> (Appendix A-5)</w:t>
      </w:r>
      <w:r>
        <w:t>.</w:t>
      </w:r>
      <w:r w:rsidR="00455CCE">
        <w:t xml:space="preserve"> </w:t>
      </w:r>
      <w:r w:rsidR="00D93745">
        <w:t xml:space="preserve"> These Green’s functions typically need to be calculated </w:t>
      </w:r>
      <w:r w:rsidR="002A7D3A">
        <w:t xml:space="preserve">only </w:t>
      </w:r>
      <w:r w:rsidR="00D93745">
        <w:t>on</w:t>
      </w:r>
      <w:r w:rsidR="002A7D3A">
        <w:t>c</w:t>
      </w:r>
      <w:r w:rsidR="00D93745">
        <w:t>e for</w:t>
      </w:r>
      <w:r w:rsidR="000C309D">
        <w:t xml:space="preserve"> a characteristic crustal model and are used by static-ed to compute surface deformation for slip on a plane.</w:t>
      </w:r>
    </w:p>
    <w:p w14:paraId="3B58B42E" w14:textId="428C9F53" w:rsidR="005D4758" w:rsidRPr="00126BD8" w:rsidRDefault="005F614D" w:rsidP="005D4758">
      <w:pPr>
        <w:pStyle w:val="Heading3"/>
        <w:rPr>
          <w:i/>
        </w:rPr>
      </w:pPr>
      <w:bookmarkStart w:id="47" w:name="_Toc188035482"/>
      <w:r w:rsidRPr="00126BD8">
        <w:rPr>
          <w:i/>
        </w:rPr>
        <w:t>s</w:t>
      </w:r>
      <w:r w:rsidR="005D4758" w:rsidRPr="00126BD8">
        <w:rPr>
          <w:i/>
        </w:rPr>
        <w:t>tatic-ed</w:t>
      </w:r>
      <w:bookmarkEnd w:id="47"/>
    </w:p>
    <w:p w14:paraId="316478AC" w14:textId="17FFAE02" w:rsidR="00801417" w:rsidRPr="00801417" w:rsidRDefault="00322927" w:rsidP="007F48A0">
      <w:pPr>
        <w:pStyle w:val="BodyText"/>
      </w:pPr>
      <w:r>
        <w:t xml:space="preserve">Based on </w:t>
      </w:r>
      <w:proofErr w:type="spellStart"/>
      <w:r w:rsidRPr="00126BD8">
        <w:rPr>
          <w:i/>
        </w:rPr>
        <w:t>edstat</w:t>
      </w:r>
      <w:proofErr w:type="spellEnd"/>
      <w:r w:rsidR="00534DD3">
        <w:t xml:space="preserve"> (Wang et al </w:t>
      </w:r>
      <w:r w:rsidR="00126BD8">
        <w:t>2003</w:t>
      </w:r>
      <w:r>
        <w:t xml:space="preserve">), computes the static deformation field  (z, n, e) from a list of subfaults (i_invall-*). </w:t>
      </w:r>
      <w:r w:rsidR="00126BD8">
        <w:t xml:space="preserve"> It requires the output from </w:t>
      </w:r>
      <w:r w:rsidR="00126BD8" w:rsidRPr="00126BD8">
        <w:rPr>
          <w:i/>
        </w:rPr>
        <w:t>edgrn</w:t>
      </w:r>
      <w:r w:rsidR="00126BD8">
        <w:t xml:space="preserve"> in the working directory</w:t>
      </w:r>
      <w:r w:rsidR="0035583A">
        <w:t xml:space="preserve"> (Appendix A-6)</w:t>
      </w:r>
      <w:r w:rsidR="00126BD8">
        <w:t>.</w:t>
      </w:r>
      <w:r w:rsidR="00534DD3">
        <w:t xml:space="preserve"> The output file is a binary grid o</w:t>
      </w:r>
      <w:r w:rsidR="00281282">
        <w:t>f deformation values and can eas</w:t>
      </w:r>
      <w:r w:rsidR="00534DD3">
        <w:t xml:space="preserve">ily be converted into GMT-compatible </w:t>
      </w:r>
      <w:proofErr w:type="spellStart"/>
      <w:r w:rsidR="00534DD3">
        <w:t>NetCDF</w:t>
      </w:r>
      <w:proofErr w:type="spellEnd"/>
      <w:r w:rsidR="00534DD3">
        <w:t xml:space="preserve"> format as shown in Appendix A-6.</w:t>
      </w:r>
    </w:p>
    <w:p w14:paraId="55050CF8" w14:textId="77777777" w:rsidR="005D4758" w:rsidRDefault="005D4758" w:rsidP="005D4758">
      <w:pPr>
        <w:pStyle w:val="Heading2"/>
      </w:pPr>
      <w:bookmarkStart w:id="48" w:name="_Toc188035483"/>
      <w:r>
        <w:lastRenderedPageBreak/>
        <w:t>Tsunami code</w:t>
      </w:r>
      <w:bookmarkEnd w:id="48"/>
    </w:p>
    <w:p w14:paraId="3DCF7224" w14:textId="0FE02C9D" w:rsidR="005D4758" w:rsidRPr="00126BD8" w:rsidRDefault="005F614D" w:rsidP="005D4758">
      <w:pPr>
        <w:pStyle w:val="Heading3"/>
        <w:rPr>
          <w:i/>
        </w:rPr>
      </w:pPr>
      <w:bookmarkStart w:id="49" w:name="_Toc188035484"/>
      <w:r w:rsidRPr="00126BD8">
        <w:rPr>
          <w:i/>
        </w:rPr>
        <w:t>c</w:t>
      </w:r>
      <w:r w:rsidR="005D4758" w:rsidRPr="00126BD8">
        <w:rPr>
          <w:i/>
        </w:rPr>
        <w:t>nltsunami</w:t>
      </w:r>
      <w:bookmarkEnd w:id="49"/>
    </w:p>
    <w:p w14:paraId="07FE285D" w14:textId="1FFAB2FE" w:rsidR="00006B56" w:rsidRDefault="00322927" w:rsidP="007F48A0">
      <w:pPr>
        <w:pStyle w:val="BodyText"/>
      </w:pPr>
      <w:r>
        <w:t>The main code to compute tsunami waves based on the code of Satake (199</w:t>
      </w:r>
      <w:r w:rsidR="00592297">
        <w:t>5</w:t>
      </w:r>
      <w:r>
        <w:t>), non-linear with moving boundary condition (inundation).</w:t>
      </w:r>
      <w:r w:rsidR="00006B56">
        <w:t xml:space="preserve">  The code can use nested grids to allow for high resolution computations in targeted areas. The step down in grid spacing has to occur with odd factors (e.g. 120 arcsec -&gt; 40 arcsec -&gt; 8 arcsec) and it is recommended </w:t>
      </w:r>
      <w:r w:rsidR="00FB39A9">
        <w:t xml:space="preserve">to </w:t>
      </w:r>
      <w:r w:rsidR="00006B56">
        <w:t xml:space="preserve">bridge large reduction using a number of intermediate steps with grid spacing reductions of 3 or 5 at most. Also, make </w:t>
      </w:r>
      <w:r w:rsidR="002C720A">
        <w:rPr>
          <w:noProof/>
        </w:rPr>
        <mc:AlternateContent>
          <mc:Choice Requires="wpg">
            <w:drawing>
              <wp:anchor distT="0" distB="0" distL="114300" distR="114300" simplePos="0" relativeHeight="251683840" behindDoc="0" locked="0" layoutInCell="1" allowOverlap="1" wp14:anchorId="16A1E2D1" wp14:editId="61C9204B">
                <wp:simplePos x="0" y="0"/>
                <wp:positionH relativeFrom="column">
                  <wp:posOffset>-62865</wp:posOffset>
                </wp:positionH>
                <wp:positionV relativeFrom="paragraph">
                  <wp:posOffset>0</wp:posOffset>
                </wp:positionV>
                <wp:extent cx="5549265" cy="5717540"/>
                <wp:effectExtent l="0" t="0" r="0" b="0"/>
                <wp:wrapThrough wrapText="bothSides">
                  <wp:wrapPolygon edited="0">
                    <wp:start x="0" y="0"/>
                    <wp:lineTo x="0" y="19671"/>
                    <wp:lineTo x="10777" y="19959"/>
                    <wp:lineTo x="0" y="20535"/>
                    <wp:lineTo x="0" y="21494"/>
                    <wp:lineTo x="21454" y="21494"/>
                    <wp:lineTo x="21454" y="20535"/>
                    <wp:lineTo x="10777" y="19959"/>
                    <wp:lineTo x="21454" y="19671"/>
                    <wp:lineTo x="21454" y="0"/>
                    <wp:lineTo x="0" y="0"/>
                  </wp:wrapPolygon>
                </wp:wrapThrough>
                <wp:docPr id="48" name="Group 48"/>
                <wp:cNvGraphicFramePr/>
                <a:graphic xmlns:a="http://schemas.openxmlformats.org/drawingml/2006/main">
                  <a:graphicData uri="http://schemas.microsoft.com/office/word/2010/wordprocessingGroup">
                    <wpg:wgp>
                      <wpg:cNvGrpSpPr/>
                      <wpg:grpSpPr>
                        <a:xfrm>
                          <a:off x="0" y="0"/>
                          <a:ext cx="5549265" cy="5717540"/>
                          <a:chOff x="0" y="0"/>
                          <a:chExt cx="5549265" cy="5717540"/>
                        </a:xfrm>
                      </wpg:grpSpPr>
                      <pic:pic xmlns:pic="http://schemas.openxmlformats.org/drawingml/2006/picture">
                        <pic:nvPicPr>
                          <pic:cNvPr id="46" name="Picture 4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62865" y="0"/>
                            <a:ext cx="5486400" cy="5195570"/>
                          </a:xfrm>
                          <a:prstGeom prst="rect">
                            <a:avLst/>
                          </a:prstGeom>
                        </pic:spPr>
                      </pic:pic>
                      <wps:wsp>
                        <wps:cNvPr id="47" name="Text Box 47"/>
                        <wps:cNvSpPr txBox="1"/>
                        <wps:spPr>
                          <a:xfrm>
                            <a:off x="0" y="5456555"/>
                            <a:ext cx="5486400" cy="26098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6BBEFE8" w14:textId="13F3DC95" w:rsidR="00534DD3" w:rsidRDefault="00534DD3" w:rsidP="002C720A">
                              <w:pPr>
                                <w:pStyle w:val="Caption"/>
                                <w:rPr>
                                  <w:noProof/>
                                  <w:lang w:eastAsia="en-US"/>
                                </w:rPr>
                              </w:pPr>
                              <w:r>
                                <w:t xml:space="preserve">Figure </w:t>
                              </w:r>
                              <w:fldSimple w:instr=" SEQ Figure \* ARABIC ">
                                <w:r>
                                  <w:rPr>
                                    <w:noProof/>
                                  </w:rPr>
                                  <w:t>7</w:t>
                                </w:r>
                              </w:fldSimple>
                              <w:r>
                                <w:t xml:space="preserve"> Example </w:t>
                              </w:r>
                              <w:proofErr w:type="spellStart"/>
                              <w:r>
                                <w:t>offault</w:t>
                              </w:r>
                              <w:proofErr w:type="spellEnd"/>
                              <w:r>
                                <w:t xml:space="preserve"> segment disaggregation, output from </w:t>
                              </w:r>
                              <w:proofErr w:type="spellStart"/>
                              <w:r>
                                <w:t>Tsunprob_haz</w:t>
                              </w:r>
                              <w:proofErr w:type="spellEnd"/>
                              <w:r>
                                <w:t>, file type 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A1E2D1" id="Group 48" o:spid="_x0000_s1044" style="position:absolute;left:0;text-align:left;margin-left:-4.95pt;margin-top:0;width:436.95pt;height:450.2pt;z-index:251683840" coordsize="55492,571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">
                <v:shape id="Picture 46" o:spid="_x0000_s1045" type="#_x0000_t75" style="position:absolute;left:628;width:54864;height:519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">
                  <v:imagedata r:id="rId43" o:title=""/>
                </v:shape>
                <v:shape id="Text Box 47" o:spid="_x0000_s1046" type="#_x0000_t202" style="position:absolute;top:54565;width:54864;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76BBEFE8" w14:textId="13F3DC95" w:rsidR="00534DD3" w:rsidRDefault="00534DD3" w:rsidP="002C720A">
                        <w:pPr>
                          <w:pStyle w:val="Caption"/>
                          <w:rPr>
                            <w:noProof/>
                            <w:lang w:eastAsia="en-US"/>
                          </w:rPr>
                        </w:pPr>
                        <w:r>
                          <w:t xml:space="preserve">Figure </w:t>
                        </w:r>
                        <w:fldSimple w:instr=" SEQ Figure \* ARABIC ">
                          <w:r>
                            <w:rPr>
                              <w:noProof/>
                            </w:rPr>
                            <w:t>7</w:t>
                          </w:r>
                        </w:fldSimple>
                        <w:r>
                          <w:t xml:space="preserve"> Example </w:t>
                        </w:r>
                        <w:proofErr w:type="spellStart"/>
                        <w:r>
                          <w:t>offault</w:t>
                        </w:r>
                        <w:proofErr w:type="spellEnd"/>
                        <w:r>
                          <w:t xml:space="preserve"> segment disaggregation, output from </w:t>
                        </w:r>
                        <w:proofErr w:type="spellStart"/>
                        <w:r>
                          <w:t>Tsunprob_haz</w:t>
                        </w:r>
                        <w:proofErr w:type="spellEnd"/>
                        <w:r>
                          <w:t>, file type S-****.</w:t>
                        </w:r>
                      </w:p>
                    </w:txbxContent>
                  </v:textbox>
                </v:shape>
                <w10:wrap type="through"/>
              </v:group>
            </w:pict>
          </mc:Fallback>
        </mc:AlternateContent>
      </w:r>
      <w:r w:rsidR="00006B56">
        <w:t xml:space="preserve">sure that there are several grid </w:t>
      </w:r>
      <w:proofErr w:type="spellStart"/>
      <w:r w:rsidR="00006B56">
        <w:t>gridpoints</w:t>
      </w:r>
      <w:proofErr w:type="spellEnd"/>
      <w:r w:rsidR="00006B56">
        <w:t xml:space="preserve"> between the outer boundary of a nested grid and the inner boundary (</w:t>
      </w:r>
      <w:r w:rsidR="008221E6">
        <w:t xml:space="preserve">with the next grid). Care should be taken that the mother and child grids have </w:t>
      </w:r>
      <w:r w:rsidR="008221E6">
        <w:lastRenderedPageBreak/>
        <w:t>common boundary points and are not offset from each other.</w:t>
      </w:r>
      <w:r w:rsidR="00FB39A9">
        <w:t xml:space="preserve"> </w:t>
      </w:r>
      <w:r w:rsidR="00977ADA">
        <w:t>Detailed instru</w:t>
      </w:r>
      <w:r w:rsidR="0035583A">
        <w:t>ctions are given in Appendix A-7</w:t>
      </w:r>
      <w:r w:rsidR="00977ADA">
        <w:t>.</w:t>
      </w:r>
      <w:r w:rsidR="00534DD3">
        <w:t xml:space="preserve"> Care must be taken with this code to avoid numerical instabilities. In many cases these will rapidly blow up and cause the code to halt, but in some cases these instabilities can lead to unreasonably large waveheights (say 100 m for a few meters of slip) without completely blowin</w:t>
      </w:r>
      <w:r w:rsidR="002C466B">
        <w:t>g up. It is therefore important</w:t>
      </w:r>
      <w:r w:rsidR="00534DD3">
        <w:t xml:space="preserve"> to check the output </w:t>
      </w:r>
      <w:proofErr w:type="spellStart"/>
      <w:r w:rsidR="00534DD3">
        <w:t>waveheight</w:t>
      </w:r>
      <w:proofErr w:type="spellEnd"/>
      <w:r w:rsidR="002C466B">
        <w:t xml:space="preserve"> map for these occurrences. The GMT command </w:t>
      </w:r>
      <w:proofErr w:type="spellStart"/>
      <w:r w:rsidR="002C466B" w:rsidRPr="002C466B">
        <w:rPr>
          <w:i/>
        </w:rPr>
        <w:t>grdinfo</w:t>
      </w:r>
      <w:proofErr w:type="spellEnd"/>
      <w:r w:rsidR="002C466B">
        <w:t xml:space="preserve"> is particularly useful in this context. In general, smaller grid spacings require smaller timestep, but it’s not possible to give a unique relationship between the two for the non-linear code.</w:t>
      </w:r>
    </w:p>
    <w:p w14:paraId="5CD2D9CF" w14:textId="12786F7A" w:rsidR="002C466B" w:rsidRPr="00801417" w:rsidRDefault="002C466B" w:rsidP="007F48A0">
      <w:pPr>
        <w:pStyle w:val="BodyText"/>
      </w:pPr>
      <w:r>
        <w:t xml:space="preserve">The linear </w:t>
      </w:r>
      <w:r w:rsidR="00963E6C">
        <w:t>algorithm</w:t>
      </w:r>
      <w:r>
        <w:t xml:space="preserve"> is much more stable, and in case of doubt it’s always prudent to re-run the problem linearly </w:t>
      </w:r>
      <w:r w:rsidR="00963E6C">
        <w:t xml:space="preserve">(Appendix A-7) </w:t>
      </w:r>
      <w:r>
        <w:t>and compare the results to the non-linear code. They should not differ significantly for offshore waveheights.</w:t>
      </w:r>
    </w:p>
    <w:p w14:paraId="5A5AA612" w14:textId="7952834F" w:rsidR="005D4758" w:rsidRDefault="00595368" w:rsidP="00595368">
      <w:pPr>
        <w:pStyle w:val="Heading2"/>
      </w:pPr>
      <w:bookmarkStart w:id="50" w:name="_Toc188035485"/>
      <w:r>
        <w:t>Probabilistic analysis</w:t>
      </w:r>
      <w:bookmarkEnd w:id="50"/>
    </w:p>
    <w:p w14:paraId="6937CADE" w14:textId="77777777" w:rsidR="00801417" w:rsidRPr="00801417" w:rsidRDefault="00801417" w:rsidP="00801417"/>
    <w:p w14:paraId="62A1D5F5" w14:textId="10DF5D7D" w:rsidR="00595368" w:rsidRPr="00126BD8" w:rsidRDefault="0073230C" w:rsidP="00126BD8">
      <w:pPr>
        <w:pStyle w:val="Heading3"/>
        <w:rPr>
          <w:i/>
        </w:rPr>
      </w:pPr>
      <w:bookmarkStart w:id="51" w:name="_Toc188035486"/>
      <w:proofErr w:type="spellStart"/>
      <w:r>
        <w:rPr>
          <w:i/>
        </w:rPr>
        <w:t>Haz</w:t>
      </w:r>
      <w:r w:rsidR="00595368" w:rsidRPr="00126BD8">
        <w:rPr>
          <w:i/>
        </w:rPr>
        <w:t>ts</w:t>
      </w:r>
      <w:bookmarkEnd w:id="51"/>
      <w:proofErr w:type="spellEnd"/>
    </w:p>
    <w:p w14:paraId="213B625E" w14:textId="6C687765" w:rsidR="0073230C" w:rsidRPr="00963E6C" w:rsidRDefault="00322927" w:rsidP="007F48A0">
      <w:pPr>
        <w:pStyle w:val="BodyText"/>
      </w:pPr>
      <w:r>
        <w:t xml:space="preserve">Code to compute the probabilistic set of scenarios </w:t>
      </w:r>
      <w:r w:rsidR="00482E4C">
        <w:t>(</w:t>
      </w:r>
      <w:proofErr w:type="spellStart"/>
      <w:r w:rsidR="00482E4C">
        <w:t>i_multimux</w:t>
      </w:r>
      <w:r w:rsidR="000C309D">
        <w:t>-</w:t>
      </w:r>
      <w:r w:rsidR="000C309D" w:rsidRPr="000C309D">
        <w:rPr>
          <w:i/>
        </w:rPr>
        <w:t>faultname</w:t>
      </w:r>
      <w:proofErr w:type="spellEnd"/>
      <w:r w:rsidR="00482E4C">
        <w:t>).</w:t>
      </w:r>
      <w:r w:rsidR="00655E0F">
        <w:t xml:space="preserve"> </w:t>
      </w:r>
      <w:r w:rsidR="00F75C32">
        <w:t>This code</w:t>
      </w:r>
      <w:r w:rsidR="00FB39A9">
        <w:t xml:space="preserve"> </w:t>
      </w:r>
      <w:r w:rsidR="00F75C32">
        <w:t xml:space="preserve">(Appendix A-2) </w:t>
      </w:r>
      <w:r w:rsidR="00FB39A9">
        <w:t>reads the input source model and performs the probabilistic integration over magnitude, source location, and the various epistemic branches, and generates a set</w:t>
      </w:r>
      <w:r w:rsidR="00963E6C">
        <w:t xml:space="preserve"> of</w:t>
      </w:r>
      <w:r w:rsidR="00FB39A9">
        <w:t xml:space="preserve"> scenarios (typically hundreds to thousands of scenarios)</w:t>
      </w:r>
      <w:r w:rsidR="00963E6C">
        <w:t>,</w:t>
      </w:r>
      <w:r w:rsidR="00FB39A9">
        <w:t xml:space="preserve"> which comprise the probabilistic distribution of events.</w:t>
      </w:r>
      <w:r w:rsidR="00963E6C">
        <w:t xml:space="preserve"> The output in the </w:t>
      </w:r>
      <w:proofErr w:type="spellStart"/>
      <w:r w:rsidR="00963E6C">
        <w:t>i_multimux-</w:t>
      </w:r>
      <w:r w:rsidR="00963E6C">
        <w:rPr>
          <w:i/>
        </w:rPr>
        <w:t>faultname</w:t>
      </w:r>
      <w:proofErr w:type="spellEnd"/>
      <w:r w:rsidR="00963E6C">
        <w:t xml:space="preserve"> can be used to check the computed earthquake rates to the rates that are expected (from the input).</w:t>
      </w:r>
    </w:p>
    <w:p w14:paraId="759706A7" w14:textId="1D74EA60" w:rsidR="00FB39A9" w:rsidRPr="0073230C" w:rsidRDefault="0073230C" w:rsidP="0073230C">
      <w:pPr>
        <w:pStyle w:val="Heading3"/>
        <w:rPr>
          <w:i/>
        </w:rPr>
      </w:pPr>
      <w:bookmarkStart w:id="52" w:name="_Toc188035487"/>
      <w:r w:rsidRPr="0073230C">
        <w:rPr>
          <w:i/>
        </w:rPr>
        <w:t>Tsunprob_dmx2</w:t>
      </w:r>
      <w:bookmarkEnd w:id="52"/>
    </w:p>
    <w:p w14:paraId="3DE731F3" w14:textId="28064F5B" w:rsidR="00FB39A9" w:rsidRDefault="0073230C" w:rsidP="007F48A0">
      <w:pPr>
        <w:pStyle w:val="BodyText"/>
      </w:pPr>
      <w:r>
        <w:t xml:space="preserve">Using the output from </w:t>
      </w:r>
      <w:proofErr w:type="spellStart"/>
      <w:r>
        <w:t>Hazts</w:t>
      </w:r>
      <w:proofErr w:type="spellEnd"/>
      <w:r w:rsidR="00F75C32">
        <w:t xml:space="preserve"> (</w:t>
      </w:r>
      <w:proofErr w:type="spellStart"/>
      <w:r w:rsidR="00F75C32">
        <w:t>i_multimux-</w:t>
      </w:r>
      <w:r w:rsidR="00F75C32" w:rsidRPr="00F75C32">
        <w:rPr>
          <w:i/>
        </w:rPr>
        <w:t>faultname</w:t>
      </w:r>
      <w:proofErr w:type="spellEnd"/>
      <w:r>
        <w:t xml:space="preserve">, and the multiplexed files from cnltsunami, this code computes the </w:t>
      </w:r>
      <w:r w:rsidR="004F3DF6">
        <w:t xml:space="preserve">maximum </w:t>
      </w:r>
      <w:r>
        <w:t>waveheights for all the points for which Green’s functions have been computed</w:t>
      </w:r>
      <w:r w:rsidR="004F3DF6">
        <w:t xml:space="preserve"> for every scenario</w:t>
      </w:r>
      <w:r w:rsidR="00F75C32">
        <w:t xml:space="preserve"> (Appendix A-3)</w:t>
      </w:r>
      <w:r>
        <w:t xml:space="preserve">. </w:t>
      </w:r>
      <w:r w:rsidR="00BA5570">
        <w:t>For every point, a separate file is created which list the maximum waveheight for every event with the corresponding rate of occurrence.</w:t>
      </w:r>
      <w:r w:rsidR="00963E6C">
        <w:t xml:space="preserve"> For large problems (tens of thousands of events), this code takes several hours to finish.</w:t>
      </w:r>
    </w:p>
    <w:p w14:paraId="6C67A51E" w14:textId="1DA55A0B" w:rsidR="007F48A0" w:rsidRDefault="0073230C" w:rsidP="00126BD8">
      <w:pPr>
        <w:pStyle w:val="Heading3"/>
        <w:rPr>
          <w:i/>
        </w:rPr>
      </w:pPr>
      <w:bookmarkStart w:id="53" w:name="_Toc188035488"/>
      <w:proofErr w:type="spellStart"/>
      <w:r>
        <w:rPr>
          <w:i/>
        </w:rPr>
        <w:t>Tsun</w:t>
      </w:r>
      <w:r w:rsidR="00126BD8" w:rsidRPr="00126BD8">
        <w:rPr>
          <w:i/>
        </w:rPr>
        <w:t>prob</w:t>
      </w:r>
      <w:r>
        <w:rPr>
          <w:i/>
        </w:rPr>
        <w:t>_haz</w:t>
      </w:r>
      <w:bookmarkEnd w:id="53"/>
      <w:proofErr w:type="spellEnd"/>
    </w:p>
    <w:p w14:paraId="7610EDCE" w14:textId="27154FBD" w:rsidR="00466BD5" w:rsidRDefault="00126BD8" w:rsidP="00126BD8">
      <w:pPr>
        <w:pStyle w:val="BodyText"/>
      </w:pPr>
      <w:r>
        <w:t xml:space="preserve">Computes exceedance waveheights </w:t>
      </w:r>
      <w:r w:rsidR="004F3DF6">
        <w:t xml:space="preserve">for different return periods </w:t>
      </w:r>
      <w:r w:rsidR="00BA5570">
        <w:t xml:space="preserve">based on the waveheight and rate output from </w:t>
      </w:r>
      <w:r w:rsidR="00BA5570" w:rsidRPr="00BA5570">
        <w:rPr>
          <w:i/>
        </w:rPr>
        <w:t>Tsunprob_dmx2</w:t>
      </w:r>
      <w:r w:rsidR="00963E6C">
        <w:rPr>
          <w:i/>
        </w:rPr>
        <w:t xml:space="preserve"> </w:t>
      </w:r>
      <w:r w:rsidR="00F75C32" w:rsidRPr="00F75C32">
        <w:t>(see Appendix A-</w:t>
      </w:r>
      <w:r w:rsidR="00F75C32">
        <w:t>4</w:t>
      </w:r>
      <w:r w:rsidR="00F75C32" w:rsidRPr="00F75C32">
        <w:t>)</w:t>
      </w:r>
      <w:r w:rsidR="004F3DF6">
        <w:rPr>
          <w:i/>
        </w:rPr>
        <w:t>.</w:t>
      </w:r>
      <w:r w:rsidR="00BA5570">
        <w:rPr>
          <w:i/>
        </w:rPr>
        <w:t xml:space="preserve"> </w:t>
      </w:r>
      <w:r w:rsidR="00BA5570">
        <w:t>At this stage, the results for all the different sources are combined</w:t>
      </w:r>
      <w:r w:rsidR="00F75C32">
        <w:t xml:space="preserve"> (see Figure 1)</w:t>
      </w:r>
      <w:r w:rsidR="00BA5570">
        <w:t>. The output consists of exceedance waveheights at every point for different return periods (</w:t>
      </w:r>
      <w:proofErr w:type="spellStart"/>
      <w:r w:rsidR="00BA5570">
        <w:t>stdout</w:t>
      </w:r>
      <w:proofErr w:type="spellEnd"/>
      <w:r w:rsidR="002C720A">
        <w:t>, Figure 5</w:t>
      </w:r>
      <w:r w:rsidR="00BA5570">
        <w:t>), a set of files with the hazard curves for every location (H-****</w:t>
      </w:r>
      <w:r w:rsidR="002C720A">
        <w:t>, Figure 6</w:t>
      </w:r>
      <w:r w:rsidR="00BA5570">
        <w:t>), subfault disaggregation for every point (D-****), segment and epsilon disaggregation at every point (S-****</w:t>
      </w:r>
      <w:r w:rsidR="002C720A">
        <w:t>, Figure 7</w:t>
      </w:r>
      <w:r w:rsidR="00BA5570">
        <w:t>).</w:t>
      </w:r>
      <w:r w:rsidR="00963E6C">
        <w:t xml:space="preserve"> All these files are in ASCII format and </w:t>
      </w:r>
      <w:r w:rsidR="00963E6C">
        <w:lastRenderedPageBreak/>
        <w:t xml:space="preserve">can easily be inspected. It is not uncommon for several location to produce </w:t>
      </w:r>
      <w:proofErr w:type="spellStart"/>
      <w:r w:rsidR="00963E6C">
        <w:t>NaN</w:t>
      </w:r>
      <w:proofErr w:type="spellEnd"/>
      <w:r w:rsidR="00963E6C">
        <w:t xml:space="preserve"> results. This is usually due to the fact the actual location of the point ended up being on-land, so that the waveheights are not defined.</w:t>
      </w:r>
    </w:p>
    <w:p w14:paraId="7C7458D5" w14:textId="1680F066" w:rsidR="00F75C32" w:rsidRDefault="00F75C32" w:rsidP="00F75C32">
      <w:pPr>
        <w:pStyle w:val="Heading2"/>
      </w:pPr>
      <w:bookmarkStart w:id="54" w:name="_Toc188035489"/>
      <w:r>
        <w:t>Post-processing</w:t>
      </w:r>
      <w:bookmarkEnd w:id="54"/>
    </w:p>
    <w:p w14:paraId="2DAF742D" w14:textId="3F089AD8" w:rsidR="00534DD3" w:rsidRPr="00F75C32" w:rsidRDefault="00F75C32" w:rsidP="00F75C32">
      <w:pPr>
        <w:pStyle w:val="BodyText"/>
      </w:pPr>
      <w:r>
        <w:t xml:space="preserve">We use the Generic Mapping Tools (GMT) to process the data and plot the results. In Appendix B we present several scripts used to create the plots shown in this manual. The GMT package (and </w:t>
      </w:r>
      <w:proofErr w:type="spellStart"/>
      <w:r>
        <w:t>NetCDF</w:t>
      </w:r>
      <w:proofErr w:type="spellEnd"/>
      <w:r>
        <w:t xml:space="preserve">) needs to be downloaded and installed separately from this package. </w:t>
      </w:r>
    </w:p>
    <w:p w14:paraId="5F364E62" w14:textId="4169E164" w:rsidR="007F48A0" w:rsidRDefault="007F48A0" w:rsidP="007F48A0">
      <w:pPr>
        <w:pStyle w:val="Heading1"/>
      </w:pPr>
      <w:bookmarkStart w:id="55" w:name="_Toc188035490"/>
      <w:r>
        <w:t>References</w:t>
      </w:r>
      <w:bookmarkEnd w:id="55"/>
    </w:p>
    <w:p w14:paraId="08C4EBE0" w14:textId="77777777" w:rsidR="00833F46" w:rsidRDefault="00833F46" w:rsidP="00833F46">
      <w:pPr>
        <w:pStyle w:val="Reference"/>
      </w:pPr>
    </w:p>
    <w:p w14:paraId="47729B7A" w14:textId="77777777" w:rsidR="009812D3" w:rsidRPr="00B6187F" w:rsidRDefault="009812D3" w:rsidP="009812D3">
      <w:pPr>
        <w:pStyle w:val="Reference"/>
        <w:rPr>
          <w:ins w:id="56" w:author="Hong Kie Thio" w:date="2011-10-04T15:43:00Z"/>
        </w:rPr>
      </w:pPr>
      <w:ins w:id="57" w:author="Hong Kie Thio" w:date="2011-10-04T13:43:00Z">
        <w:r w:rsidRPr="00B6187F">
          <w:t>Baba, T, Cummins, P.R., Thio, H.K., and Tsushima, H., 2008. Validation  and joint inversion of teleseismic waveforms for earthquake source models using deep ocean bottom pressure records: A case study of the 2006 Kuril megathrust earthquake, Earth Plan. Sc. Lett., in press.</w:t>
        </w:r>
      </w:ins>
    </w:p>
    <w:p w14:paraId="426999B2" w14:textId="77777777" w:rsidR="00592297" w:rsidRPr="0009468D" w:rsidRDefault="00592297" w:rsidP="00466BD5">
      <w:pPr>
        <w:pStyle w:val="Reference"/>
        <w:rPr>
          <w:ins w:id="58" w:author="Hong Kie Thio" w:date="2011-10-04T13:43:00Z"/>
        </w:rPr>
      </w:pPr>
      <w:ins w:id="59" w:author="Hong Kie Thio" w:date="2011-10-04T13:43:00Z">
        <w:r w:rsidRPr="00B6187F">
          <w:t xml:space="preserve">Burbidge, D., </w:t>
        </w:r>
        <w:r w:rsidRPr="00712326">
          <w:t xml:space="preserve">Cummins, P.R., </w:t>
        </w:r>
        <w:proofErr w:type="spellStart"/>
        <w:r w:rsidRPr="00712326">
          <w:t>Mleczko</w:t>
        </w:r>
        <w:proofErr w:type="spellEnd"/>
        <w:r w:rsidRPr="00712326">
          <w:t>, R. and Thio, H.K., 2008. A Probabilistic Tsunami Hazard Assessment for Western Australia, Pure and Applied Geophysics, in press.</w:t>
        </w:r>
      </w:ins>
    </w:p>
    <w:p w14:paraId="18B98FFA" w14:textId="77777777" w:rsidR="00592297" w:rsidRPr="00B6187F" w:rsidRDefault="00592297" w:rsidP="00592297">
      <w:pPr>
        <w:pStyle w:val="Reference"/>
        <w:rPr>
          <w:ins w:id="60" w:author="Hong Kie Thio" w:date="2011-10-04T13:43:00Z"/>
        </w:rPr>
      </w:pPr>
      <w:ins w:id="61" w:author="Hong Kie Thio" w:date="2011-10-04T13:43:00Z">
        <w:r w:rsidRPr="00B6187F">
          <w:t xml:space="preserve">Fujii, Y., and K. Satake (2006), Source of the July 2006 West Java tsunami estimated from tide gauge records, Geophys. Res. Lett., </w:t>
        </w:r>
        <w:r w:rsidRPr="00466BD5">
          <w:t>33</w:t>
        </w:r>
        <w:r w:rsidRPr="00B6187F">
          <w:t>, L24317, doi:10.1029/2006GL028049.</w:t>
        </w:r>
      </w:ins>
    </w:p>
    <w:p w14:paraId="3CF116AD" w14:textId="77777777" w:rsidR="00592297" w:rsidRPr="00886CCB" w:rsidRDefault="00592297" w:rsidP="000C309D">
      <w:pPr>
        <w:pStyle w:val="Reference"/>
      </w:pPr>
      <w:r w:rsidRPr="00886CCB">
        <w:t>Geist, E.L., and Parsons, T., 2006, Probabilistic analysis of tsunami hazards: Natural Hazards, v. 37, p. 277</w:t>
      </w:r>
      <w:r>
        <w:t>–</w:t>
      </w:r>
      <w:r w:rsidRPr="00886CCB">
        <w:t>314</w:t>
      </w:r>
    </w:p>
    <w:p w14:paraId="0472DABF" w14:textId="77777777" w:rsidR="009812D3" w:rsidRPr="00DC3BC5" w:rsidRDefault="009812D3" w:rsidP="009812D3">
      <w:pPr>
        <w:pStyle w:val="Reference"/>
        <w:rPr>
          <w:ins w:id="62" w:author="Hong Kie Thio" w:date="2011-10-04T13:43:00Z"/>
        </w:rPr>
      </w:pPr>
      <w:ins w:id="63" w:author="Hong Kie Thio" w:date="2011-10-04T13:43:00Z">
        <w:r w:rsidRPr="00B6187F">
          <w:t>Ichinose, G., P. Somerville, H. K. Thio, R. Graves, and D</w:t>
        </w:r>
        <w:r w:rsidRPr="00DC3BC5">
          <w:t>. O'Connell (2007), Rupture process of the 1964 Prince William Sound, Alaska, earthquake from the combined inversion of seismic, tsunami, and geodetic data, J. Geophys. Res., 112, B07306, doi:10.1029/2006JB004728.</w:t>
        </w:r>
      </w:ins>
    </w:p>
    <w:p w14:paraId="5B87855A" w14:textId="77777777" w:rsidR="00592297" w:rsidRPr="00A60BD9" w:rsidRDefault="00592297" w:rsidP="00466BD5">
      <w:pPr>
        <w:pStyle w:val="Reference"/>
        <w:rPr>
          <w:ins w:id="64" w:author="Hong Kie Thio" w:date="2011-10-04T14:02:00Z"/>
        </w:rPr>
      </w:pPr>
      <w:r w:rsidRPr="0009468D">
        <w:t xml:space="preserve">Papazachos, B.C., Scordilis, E.M., </w:t>
      </w:r>
      <w:proofErr w:type="spellStart"/>
      <w:r w:rsidRPr="0009468D">
        <w:t>Pangiatopoulos</w:t>
      </w:r>
      <w:proofErr w:type="spellEnd"/>
      <w:r w:rsidRPr="0009468D">
        <w:t xml:space="preserve">, D.G., </w:t>
      </w:r>
      <w:proofErr w:type="spellStart"/>
      <w:r w:rsidRPr="0009468D">
        <w:t>Pazazachos</w:t>
      </w:r>
      <w:proofErr w:type="spellEnd"/>
      <w:r w:rsidRPr="0009468D">
        <w:t>, C.B. and Karakaisis, G.F., 2004. Global relations between seismic fault parameters and moment magnitude of earthquakes, Bull. Geol. Soc, Greece, XXXVI, 482,1489.</w:t>
      </w:r>
    </w:p>
    <w:p w14:paraId="70264196" w14:textId="3ADD1D3F" w:rsidR="00F32292" w:rsidRDefault="00F32292" w:rsidP="00833F46">
      <w:pPr>
        <w:pStyle w:val="Reference"/>
      </w:pPr>
      <w:r>
        <w:t xml:space="preserve">McGuire, R.K., 2004. Seismic hazard and Risk Analysis, Earthquake Engineering </w:t>
      </w:r>
      <w:proofErr w:type="spellStart"/>
      <w:r>
        <w:t>Reseatch</w:t>
      </w:r>
      <w:proofErr w:type="spellEnd"/>
      <w:r>
        <w:t xml:space="preserve"> Institute Monograph no. 10, 221 pp.</w:t>
      </w:r>
    </w:p>
    <w:p w14:paraId="1087C93A" w14:textId="06AF0784" w:rsidR="00833F46" w:rsidRDefault="00833F46" w:rsidP="00833F46">
      <w:pPr>
        <w:pStyle w:val="Reference"/>
      </w:pPr>
      <w:r w:rsidRPr="00724DCE">
        <w:t xml:space="preserve">Satake, K., 1995. Linear and Nonlinear Computations of the 1992 Nicaragua earthquake tsunami, </w:t>
      </w:r>
      <w:proofErr w:type="spellStart"/>
      <w:r w:rsidRPr="0038576B">
        <w:rPr>
          <w:i/>
        </w:rPr>
        <w:t>P</w:t>
      </w:r>
      <w:r w:rsidR="0038576B" w:rsidRPr="0038576B">
        <w:rPr>
          <w:i/>
        </w:rPr>
        <w:t>ageoph</w:t>
      </w:r>
      <w:proofErr w:type="spellEnd"/>
      <w:r w:rsidRPr="00724DCE">
        <w:t>, 144, 455-470.</w:t>
      </w:r>
    </w:p>
    <w:p w14:paraId="22A653CF" w14:textId="13AC0CB5" w:rsidR="0038576B" w:rsidRDefault="0038576B" w:rsidP="0038576B">
      <w:pPr>
        <w:pStyle w:val="Reference"/>
      </w:pPr>
      <w:r>
        <w:t xml:space="preserve">Schwartz, D. P., and K. J. Coppersmith, 1984, Fault Behavior and Characteristic Earthquakes: Examples From the Wasatch and San Andreas Fault Zones, </w:t>
      </w:r>
      <w:r>
        <w:rPr>
          <w:i/>
          <w:iCs/>
        </w:rPr>
        <w:t>J. Geophys. Res.</w:t>
      </w:r>
      <w:r>
        <w:t xml:space="preserve">, </w:t>
      </w:r>
      <w:r>
        <w:rPr>
          <w:i/>
          <w:iCs/>
        </w:rPr>
        <w:t xml:space="preserve">89 </w:t>
      </w:r>
      <w:r>
        <w:t>(B7), 5681–5698, doi:10.1029/JB089iB07p05681</w:t>
      </w:r>
    </w:p>
    <w:p w14:paraId="10DFBE06" w14:textId="4510F5D1" w:rsidR="0038576B" w:rsidRPr="0038576B" w:rsidRDefault="0038576B" w:rsidP="0038576B">
      <w:pPr>
        <w:pStyle w:val="Reference"/>
      </w:pPr>
      <w:r w:rsidRPr="0038576B">
        <w:t>Schwartz,</w:t>
      </w:r>
      <w:r>
        <w:t xml:space="preserve"> </w:t>
      </w:r>
      <w:r w:rsidRPr="0038576B">
        <w:t>D. P., K. J. Coppersmith,</w:t>
      </w:r>
      <w:r>
        <w:t xml:space="preserve"> </w:t>
      </w:r>
      <w:r w:rsidRPr="0038576B">
        <w:t>F. H. Swan III, P. Somerville, and W. U. Savage,</w:t>
      </w:r>
      <w:r>
        <w:t xml:space="preserve"> 1981. </w:t>
      </w:r>
      <w:r w:rsidRPr="0038576B">
        <w:t>Characteristic</w:t>
      </w:r>
      <w:r>
        <w:t xml:space="preserve"> </w:t>
      </w:r>
      <w:r w:rsidRPr="0038576B">
        <w:t>earthquakes</w:t>
      </w:r>
      <w:r>
        <w:t xml:space="preserve"> </w:t>
      </w:r>
      <w:r w:rsidRPr="0038576B">
        <w:t>on intraplate normal faults</w:t>
      </w:r>
      <w:r>
        <w:t xml:space="preserve"> </w:t>
      </w:r>
      <w:r w:rsidRPr="0038576B">
        <w:t>(abstract),</w:t>
      </w:r>
      <w:r>
        <w:t xml:space="preserve"> </w:t>
      </w:r>
      <w:r w:rsidRPr="0038576B">
        <w:rPr>
          <w:i/>
        </w:rPr>
        <w:t>Earthquake Notes</w:t>
      </w:r>
      <w:r w:rsidRPr="0038576B">
        <w:t>,</w:t>
      </w:r>
      <w:r>
        <w:t xml:space="preserve"> </w:t>
      </w:r>
      <w:r w:rsidRPr="0038576B">
        <w:t>52, 71</w:t>
      </w:r>
      <w:r>
        <w:t>.</w:t>
      </w:r>
    </w:p>
    <w:p w14:paraId="0DD52227" w14:textId="77777777" w:rsidR="009812D3" w:rsidRPr="009812D3" w:rsidRDefault="009812D3" w:rsidP="009812D3">
      <w:pPr>
        <w:pStyle w:val="Reference"/>
      </w:pPr>
      <w:ins w:id="65" w:author="Hong Kie Thio" w:date="2011-10-04T13:53:00Z">
        <w:r w:rsidRPr="009812D3">
          <w:t>Thio, H.K., Somerville, P., and Polet, J. (2010). Probabilistic Tsunami Hazard in California. Pacific Earthquake Engineering Research Center, PEER Report 2010/108, University of Calif</w:t>
        </w:r>
        <w:r w:rsidRPr="00466BD5">
          <w:t>ornia, Berkeley.</w:t>
        </w:r>
      </w:ins>
    </w:p>
    <w:p w14:paraId="7DF9BB57" w14:textId="7289B994" w:rsidR="006E03D4" w:rsidRPr="00724DCE" w:rsidRDefault="006E03D4" w:rsidP="0038576B">
      <w:pPr>
        <w:pStyle w:val="Reference"/>
      </w:pPr>
      <w:r w:rsidRPr="00724DCE">
        <w:lastRenderedPageBreak/>
        <w:t xml:space="preserve">Titov, V.V., and C.E. Synolakis, 1996. Numerical modeling of 3-D long wave runup using VTCS-3. In </w:t>
      </w:r>
      <w:r w:rsidRPr="00724DCE">
        <w:rPr>
          <w:rFonts w:ascii="Times-Italic" w:hAnsi="Times-Italic"/>
          <w:i/>
        </w:rPr>
        <w:t>Long Wave Runup Models</w:t>
      </w:r>
      <w:r w:rsidRPr="00724DCE">
        <w:t>, P. Liu, H. Yeh, and C. Synolakis (eds.), World Scientific Publishing Co. Pte. Ltd., Singapore, 242–248.</w:t>
      </w:r>
    </w:p>
    <w:p w14:paraId="6032E03E" w14:textId="146D99CF" w:rsidR="00F32292" w:rsidRDefault="00C36C56" w:rsidP="00833F46">
      <w:pPr>
        <w:pStyle w:val="Reference"/>
      </w:pPr>
      <w:r>
        <w:t>Vick, S., G., 2002. Degrees of Belief: Subjective Probability and Engineering Judgment, ASCE Press, 455 pp.</w:t>
      </w:r>
    </w:p>
    <w:p w14:paraId="443F681F" w14:textId="77777777" w:rsidR="00833F46" w:rsidRPr="00724DCE" w:rsidRDefault="00833F46" w:rsidP="00833F46">
      <w:pPr>
        <w:pStyle w:val="Reference"/>
      </w:pPr>
      <w:r w:rsidRPr="00724DCE">
        <w:t>Wang, R, F. Lorenzo-Martín and F. Roth, 2003. Computation of deformation induced by earthquakes in a multi-layered elastic crust—FORTRAN programs EDGRN/EDCMP, Computers &amp; Geosciences, 29, 195–207.</w:t>
      </w:r>
    </w:p>
    <w:p w14:paraId="4F8A53FD" w14:textId="77777777" w:rsidR="00833F46" w:rsidRPr="00724DCE" w:rsidRDefault="00833F46" w:rsidP="00833F46">
      <w:pPr>
        <w:pStyle w:val="Reference"/>
      </w:pPr>
      <w:r w:rsidRPr="00724DCE">
        <w:t>Wang, R, F. Lorenzo-Martín and F. Roth, 2006. Erratum to: “Computation of deformation induced by earthquakes in a multi-layered elastic crust—FORTRAN programs EDGRN/EDCMP”, Computers &amp; Geosciences, 32, 1817.</w:t>
      </w:r>
    </w:p>
    <w:p w14:paraId="172F66CF" w14:textId="77777777" w:rsidR="00833F46" w:rsidRDefault="00833F46" w:rsidP="00833F46"/>
    <w:p w14:paraId="3A105153" w14:textId="77777777" w:rsidR="004E079D" w:rsidRDefault="004E079D" w:rsidP="00833F46"/>
    <w:p w14:paraId="1F0CAEE7" w14:textId="77777777" w:rsidR="004E079D" w:rsidRPr="00833F46" w:rsidRDefault="004E079D" w:rsidP="00833F46">
      <w:pPr>
        <w:sectPr w:rsidR="004E079D" w:rsidRPr="00833F46" w:rsidSect="00E94038">
          <w:footerReference w:type="even" r:id="rId44"/>
          <w:footerReference w:type="default" r:id="rId45"/>
          <w:pgSz w:w="12240" w:h="15840"/>
          <w:pgMar w:top="1440" w:right="1800" w:bottom="1440" w:left="1800" w:header="720" w:footer="720" w:gutter="0"/>
          <w:cols w:space="720"/>
          <w:titlePg/>
        </w:sectPr>
      </w:pPr>
    </w:p>
    <w:p w14:paraId="449E8DEA" w14:textId="66F59517" w:rsidR="004E079D" w:rsidRDefault="00B6378A" w:rsidP="00B6378A">
      <w:pPr>
        <w:pStyle w:val="Section"/>
      </w:pPr>
      <w:bookmarkStart w:id="66" w:name="_Toc188035491"/>
      <w:r>
        <w:lastRenderedPageBreak/>
        <w:t>Appendix A: Annotated sample input and output files</w:t>
      </w:r>
      <w:bookmarkEnd w:id="66"/>
    </w:p>
    <w:p w14:paraId="7E28BD86" w14:textId="77777777" w:rsidR="001A2920" w:rsidRDefault="001A2920" w:rsidP="006A6F45"/>
    <w:p w14:paraId="4A5AB587" w14:textId="60C1FAC4" w:rsidR="00F578CA" w:rsidRPr="006E6781" w:rsidRDefault="006E6781" w:rsidP="006E6781">
      <w:pPr>
        <w:pStyle w:val="Subtitle"/>
      </w:pPr>
      <w:r>
        <w:t xml:space="preserve">A-1 </w:t>
      </w:r>
      <w:r w:rsidR="00F578CA" w:rsidRPr="006E6781">
        <w:t>Grid3</w:t>
      </w:r>
    </w:p>
    <w:p w14:paraId="781CAFDE" w14:textId="77777777" w:rsidR="00482E4C" w:rsidRDefault="00482E4C" w:rsidP="006A6F45">
      <w:r>
        <w:t>Input to grid3:</w:t>
      </w:r>
    </w:p>
    <w:tbl>
      <w:tblPr>
        <w:tblStyle w:val="TableGrid"/>
        <w:tblW w:w="0" w:type="auto"/>
        <w:tblLook w:val="04A0" w:firstRow="1" w:lastRow="0" w:firstColumn="1" w:lastColumn="0" w:noHBand="0" w:noVBand="1"/>
      </w:tblPr>
      <w:tblGrid>
        <w:gridCol w:w="469"/>
        <w:gridCol w:w="1855"/>
      </w:tblGrid>
      <w:tr w:rsidR="00482E4C" w:rsidRPr="00200F05" w14:paraId="637C7295" w14:textId="77777777" w:rsidTr="006A6F45">
        <w:tc>
          <w:tcPr>
            <w:tcW w:w="0" w:type="auto"/>
            <w:gridSpan w:val="2"/>
          </w:tcPr>
          <w:p w14:paraId="7F93C869" w14:textId="77777777" w:rsidR="00482E4C" w:rsidRPr="00161F62" w:rsidRDefault="00482E4C" w:rsidP="006A6F45">
            <w:pPr>
              <w:pStyle w:val="PlainText"/>
              <w:rPr>
                <w:b/>
              </w:rPr>
            </w:pPr>
            <w:r w:rsidRPr="00161F62">
              <w:rPr>
                <w:b/>
              </w:rPr>
              <w:t>rupture.detailed</w:t>
            </w:r>
          </w:p>
        </w:tc>
      </w:tr>
      <w:tr w:rsidR="00482E4C" w:rsidRPr="00200F05" w14:paraId="3845A9C1" w14:textId="77777777" w:rsidTr="006A6F45">
        <w:tc>
          <w:tcPr>
            <w:tcW w:w="0" w:type="auto"/>
          </w:tcPr>
          <w:p w14:paraId="3844A382" w14:textId="77777777" w:rsidR="00482E4C" w:rsidRPr="00200F05" w:rsidRDefault="00482E4C" w:rsidP="006A6F45">
            <w:pPr>
              <w:pStyle w:val="PlainText"/>
            </w:pPr>
            <w:r>
              <w:t>1</w:t>
            </w:r>
          </w:p>
        </w:tc>
        <w:tc>
          <w:tcPr>
            <w:tcW w:w="0" w:type="auto"/>
          </w:tcPr>
          <w:p w14:paraId="3C4182DA" w14:textId="77777777" w:rsidR="00482E4C" w:rsidRPr="00200F05" w:rsidRDefault="00482E4C" w:rsidP="006A6F45">
            <w:pPr>
              <w:pStyle w:val="PlainText"/>
            </w:pPr>
            <w:r w:rsidRPr="00200F05">
              <w:t>manila</w:t>
            </w:r>
          </w:p>
        </w:tc>
      </w:tr>
      <w:tr w:rsidR="00482E4C" w:rsidRPr="00200F05" w14:paraId="248B0531" w14:textId="77777777" w:rsidTr="006A6F45">
        <w:tc>
          <w:tcPr>
            <w:tcW w:w="0" w:type="auto"/>
          </w:tcPr>
          <w:p w14:paraId="638E32AB" w14:textId="77777777" w:rsidR="00482E4C" w:rsidRPr="00200F05" w:rsidRDefault="00482E4C" w:rsidP="006A6F45">
            <w:pPr>
              <w:pStyle w:val="PlainText"/>
            </w:pPr>
            <w:r>
              <w:t>2</w:t>
            </w:r>
          </w:p>
        </w:tc>
        <w:tc>
          <w:tcPr>
            <w:tcW w:w="0" w:type="auto"/>
          </w:tcPr>
          <w:p w14:paraId="613AB6FD" w14:textId="77777777" w:rsidR="00482E4C" w:rsidRPr="00200F05" w:rsidRDefault="00482E4C" w:rsidP="006A6F45">
            <w:pPr>
              <w:pStyle w:val="PlainText"/>
            </w:pPr>
            <w:r w:rsidRPr="00200F05">
              <w:t>1 15 90</w:t>
            </w:r>
          </w:p>
        </w:tc>
      </w:tr>
      <w:tr w:rsidR="00482E4C" w:rsidRPr="00200F05" w14:paraId="3681D442" w14:textId="77777777" w:rsidTr="006A6F45">
        <w:tc>
          <w:tcPr>
            <w:tcW w:w="0" w:type="auto"/>
          </w:tcPr>
          <w:p w14:paraId="0452F741" w14:textId="77777777" w:rsidR="00482E4C" w:rsidRPr="00200F05" w:rsidRDefault="00482E4C" w:rsidP="006A6F45">
            <w:pPr>
              <w:pStyle w:val="PlainText"/>
            </w:pPr>
            <w:r>
              <w:t>3a</w:t>
            </w:r>
          </w:p>
        </w:tc>
        <w:tc>
          <w:tcPr>
            <w:tcW w:w="0" w:type="auto"/>
          </w:tcPr>
          <w:p w14:paraId="7DE432E7" w14:textId="77777777" w:rsidR="00482E4C" w:rsidRPr="00200F05" w:rsidRDefault="00482E4C" w:rsidP="006A6F45">
            <w:pPr>
              <w:pStyle w:val="PlainText"/>
            </w:pPr>
            <w:r w:rsidRPr="00200F05">
              <w:t>120.25 13</w:t>
            </w:r>
          </w:p>
        </w:tc>
      </w:tr>
      <w:tr w:rsidR="00482E4C" w:rsidRPr="00200F05" w14:paraId="352C86F2" w14:textId="77777777" w:rsidTr="006A6F45">
        <w:tc>
          <w:tcPr>
            <w:tcW w:w="0" w:type="auto"/>
          </w:tcPr>
          <w:p w14:paraId="2DB8CA0F" w14:textId="77777777" w:rsidR="00482E4C" w:rsidRPr="00200F05" w:rsidRDefault="00482E4C" w:rsidP="006A6F45">
            <w:pPr>
              <w:pStyle w:val="PlainText"/>
            </w:pPr>
            <w:r>
              <w:t>3b</w:t>
            </w:r>
          </w:p>
        </w:tc>
        <w:tc>
          <w:tcPr>
            <w:tcW w:w="0" w:type="auto"/>
          </w:tcPr>
          <w:p w14:paraId="252C7260" w14:textId="77777777" w:rsidR="00482E4C" w:rsidRPr="00200F05" w:rsidRDefault="00482E4C" w:rsidP="006A6F45">
            <w:pPr>
              <w:pStyle w:val="PlainText"/>
            </w:pPr>
            <w:r w:rsidRPr="00200F05">
              <w:t>119.125 13.75</w:t>
            </w:r>
          </w:p>
        </w:tc>
      </w:tr>
      <w:tr w:rsidR="00482E4C" w:rsidRPr="00200F05" w14:paraId="48BB9F34" w14:textId="77777777" w:rsidTr="006A6F45">
        <w:tc>
          <w:tcPr>
            <w:tcW w:w="0" w:type="auto"/>
          </w:tcPr>
          <w:p w14:paraId="0841C2FD" w14:textId="77777777" w:rsidR="00482E4C" w:rsidRPr="00200F05" w:rsidRDefault="00482E4C" w:rsidP="006A6F45">
            <w:pPr>
              <w:pStyle w:val="PlainText"/>
            </w:pPr>
            <w:r>
              <w:t>2</w:t>
            </w:r>
          </w:p>
        </w:tc>
        <w:tc>
          <w:tcPr>
            <w:tcW w:w="0" w:type="auto"/>
          </w:tcPr>
          <w:p w14:paraId="5DE22BEA" w14:textId="77777777" w:rsidR="00482E4C" w:rsidRPr="00200F05" w:rsidRDefault="00482E4C" w:rsidP="006A6F45">
            <w:pPr>
              <w:pStyle w:val="PlainText"/>
            </w:pPr>
            <w:r w:rsidRPr="00200F05">
              <w:t>2 15 90</w:t>
            </w:r>
          </w:p>
        </w:tc>
      </w:tr>
      <w:tr w:rsidR="00482E4C" w:rsidRPr="00200F05" w14:paraId="3B58BEA1" w14:textId="77777777" w:rsidTr="006A6F45">
        <w:tc>
          <w:tcPr>
            <w:tcW w:w="0" w:type="auto"/>
          </w:tcPr>
          <w:p w14:paraId="60D756A5" w14:textId="77777777" w:rsidR="00482E4C" w:rsidRPr="00200F05" w:rsidRDefault="00482E4C" w:rsidP="006A6F45">
            <w:pPr>
              <w:pStyle w:val="PlainText"/>
            </w:pPr>
            <w:r>
              <w:t>3a</w:t>
            </w:r>
          </w:p>
        </w:tc>
        <w:tc>
          <w:tcPr>
            <w:tcW w:w="0" w:type="auto"/>
          </w:tcPr>
          <w:p w14:paraId="4023E018" w14:textId="77777777" w:rsidR="00482E4C" w:rsidRPr="00200F05" w:rsidRDefault="00482E4C" w:rsidP="006A6F45">
            <w:pPr>
              <w:pStyle w:val="PlainText"/>
            </w:pPr>
            <w:r w:rsidRPr="00200F05">
              <w:t>119.125 13.75</w:t>
            </w:r>
          </w:p>
        </w:tc>
      </w:tr>
      <w:tr w:rsidR="00482E4C" w:rsidRPr="00200F05" w14:paraId="35FABA75" w14:textId="77777777" w:rsidTr="006A6F45">
        <w:tc>
          <w:tcPr>
            <w:tcW w:w="0" w:type="auto"/>
          </w:tcPr>
          <w:p w14:paraId="5695EC05" w14:textId="77777777" w:rsidR="00482E4C" w:rsidRPr="00200F05" w:rsidRDefault="00482E4C" w:rsidP="006A6F45">
            <w:pPr>
              <w:pStyle w:val="PlainText"/>
            </w:pPr>
            <w:r>
              <w:t>3b</w:t>
            </w:r>
          </w:p>
        </w:tc>
        <w:tc>
          <w:tcPr>
            <w:tcW w:w="0" w:type="auto"/>
          </w:tcPr>
          <w:p w14:paraId="508C6B3C" w14:textId="77777777" w:rsidR="00482E4C" w:rsidRPr="00200F05" w:rsidRDefault="00482E4C" w:rsidP="006A6F45">
            <w:pPr>
              <w:pStyle w:val="PlainText"/>
            </w:pPr>
            <w:r w:rsidRPr="00200F05">
              <w:t>119.125 18.25</w:t>
            </w:r>
          </w:p>
        </w:tc>
      </w:tr>
      <w:tr w:rsidR="00482E4C" w:rsidRPr="00200F05" w14:paraId="174F1F21" w14:textId="77777777" w:rsidTr="006A6F45">
        <w:tc>
          <w:tcPr>
            <w:tcW w:w="0" w:type="auto"/>
          </w:tcPr>
          <w:p w14:paraId="6ECFF64A" w14:textId="77777777" w:rsidR="00482E4C" w:rsidRPr="00200F05" w:rsidRDefault="00482E4C" w:rsidP="006A6F45">
            <w:pPr>
              <w:pStyle w:val="PlainText"/>
            </w:pPr>
          </w:p>
        </w:tc>
        <w:tc>
          <w:tcPr>
            <w:tcW w:w="0" w:type="auto"/>
          </w:tcPr>
          <w:p w14:paraId="3B286247" w14:textId="77777777" w:rsidR="00482E4C" w:rsidRPr="00200F05" w:rsidRDefault="00482E4C" w:rsidP="006A6F45">
            <w:pPr>
              <w:pStyle w:val="PlainText"/>
            </w:pPr>
            <w:r w:rsidRPr="00200F05">
              <w:t>3 15 90</w:t>
            </w:r>
          </w:p>
        </w:tc>
      </w:tr>
      <w:tr w:rsidR="00482E4C" w:rsidRPr="00200F05" w14:paraId="7184960A" w14:textId="77777777" w:rsidTr="006A6F45">
        <w:tc>
          <w:tcPr>
            <w:tcW w:w="0" w:type="auto"/>
          </w:tcPr>
          <w:p w14:paraId="5169E697" w14:textId="77777777" w:rsidR="00482E4C" w:rsidRPr="00200F05" w:rsidRDefault="00482E4C" w:rsidP="006A6F45">
            <w:pPr>
              <w:pStyle w:val="PlainText"/>
            </w:pPr>
          </w:p>
        </w:tc>
        <w:tc>
          <w:tcPr>
            <w:tcW w:w="0" w:type="auto"/>
          </w:tcPr>
          <w:p w14:paraId="66C01222" w14:textId="77777777" w:rsidR="00482E4C" w:rsidRPr="00200F05" w:rsidRDefault="00482E4C" w:rsidP="006A6F45">
            <w:pPr>
              <w:pStyle w:val="PlainText"/>
            </w:pPr>
            <w:r w:rsidRPr="00200F05">
              <w:t>119.125 18.25</w:t>
            </w:r>
          </w:p>
        </w:tc>
      </w:tr>
      <w:tr w:rsidR="00482E4C" w:rsidRPr="00200F05" w14:paraId="2907E662" w14:textId="77777777" w:rsidTr="006A6F45">
        <w:tc>
          <w:tcPr>
            <w:tcW w:w="0" w:type="auto"/>
          </w:tcPr>
          <w:p w14:paraId="067CE8DC" w14:textId="77777777" w:rsidR="00482E4C" w:rsidRPr="00200F05" w:rsidRDefault="00482E4C" w:rsidP="006A6F45">
            <w:pPr>
              <w:pStyle w:val="PlainText"/>
            </w:pPr>
          </w:p>
        </w:tc>
        <w:tc>
          <w:tcPr>
            <w:tcW w:w="0" w:type="auto"/>
          </w:tcPr>
          <w:p w14:paraId="00FDF0B4" w14:textId="77777777" w:rsidR="00482E4C" w:rsidRPr="00200F05" w:rsidRDefault="00482E4C" w:rsidP="006A6F45">
            <w:pPr>
              <w:pStyle w:val="PlainText"/>
            </w:pPr>
            <w:r w:rsidRPr="00200F05">
              <w:t>120.5 20.0</w:t>
            </w:r>
          </w:p>
        </w:tc>
      </w:tr>
      <w:tr w:rsidR="00482E4C" w:rsidRPr="00200F05" w14:paraId="5F7101D6" w14:textId="77777777" w:rsidTr="006A6F45">
        <w:tc>
          <w:tcPr>
            <w:tcW w:w="0" w:type="auto"/>
          </w:tcPr>
          <w:p w14:paraId="2F1E11E6" w14:textId="77777777" w:rsidR="00482E4C" w:rsidRPr="00200F05" w:rsidRDefault="00482E4C" w:rsidP="006A6F45">
            <w:pPr>
              <w:pStyle w:val="PlainText"/>
            </w:pPr>
          </w:p>
        </w:tc>
        <w:tc>
          <w:tcPr>
            <w:tcW w:w="0" w:type="auto"/>
          </w:tcPr>
          <w:p w14:paraId="2FA170CC" w14:textId="77777777" w:rsidR="00482E4C" w:rsidRPr="00200F05" w:rsidRDefault="00482E4C" w:rsidP="006A6F45">
            <w:pPr>
              <w:pStyle w:val="PlainText"/>
            </w:pPr>
            <w:r w:rsidRPr="00200F05">
              <w:t>4 15 90</w:t>
            </w:r>
          </w:p>
        </w:tc>
      </w:tr>
      <w:tr w:rsidR="00482E4C" w:rsidRPr="00200F05" w14:paraId="411D00BF" w14:textId="77777777" w:rsidTr="006A6F45">
        <w:tc>
          <w:tcPr>
            <w:tcW w:w="0" w:type="auto"/>
          </w:tcPr>
          <w:p w14:paraId="0D604806" w14:textId="77777777" w:rsidR="00482E4C" w:rsidRPr="00200F05" w:rsidRDefault="00482E4C" w:rsidP="006A6F45">
            <w:pPr>
              <w:pStyle w:val="PlainText"/>
            </w:pPr>
          </w:p>
        </w:tc>
        <w:tc>
          <w:tcPr>
            <w:tcW w:w="0" w:type="auto"/>
          </w:tcPr>
          <w:p w14:paraId="41B7BEBC" w14:textId="77777777" w:rsidR="00482E4C" w:rsidRPr="00200F05" w:rsidRDefault="00482E4C" w:rsidP="006A6F45">
            <w:pPr>
              <w:pStyle w:val="PlainText"/>
            </w:pPr>
            <w:r w:rsidRPr="00200F05">
              <w:t>120.5 20.0</w:t>
            </w:r>
          </w:p>
        </w:tc>
      </w:tr>
      <w:tr w:rsidR="00482E4C" w:rsidRPr="00200F05" w14:paraId="7CC33176" w14:textId="77777777" w:rsidTr="006A6F45">
        <w:tc>
          <w:tcPr>
            <w:tcW w:w="0" w:type="auto"/>
          </w:tcPr>
          <w:p w14:paraId="10B2800C" w14:textId="77777777" w:rsidR="00482E4C" w:rsidRPr="00200F05" w:rsidRDefault="00482E4C" w:rsidP="006A6F45">
            <w:pPr>
              <w:pStyle w:val="PlainText"/>
            </w:pPr>
          </w:p>
        </w:tc>
        <w:tc>
          <w:tcPr>
            <w:tcW w:w="0" w:type="auto"/>
          </w:tcPr>
          <w:p w14:paraId="2AE70BFA" w14:textId="77777777" w:rsidR="00482E4C" w:rsidRPr="00200F05" w:rsidRDefault="00482E4C" w:rsidP="006A6F45">
            <w:pPr>
              <w:pStyle w:val="PlainText"/>
            </w:pPr>
            <w:r w:rsidRPr="00200F05">
              <w:t>120.0 22.5</w:t>
            </w:r>
          </w:p>
        </w:tc>
      </w:tr>
    </w:tbl>
    <w:p w14:paraId="674D6C2F" w14:textId="77777777" w:rsidR="00482E4C" w:rsidRDefault="00482E4C" w:rsidP="006A6F45">
      <w:pPr>
        <w:pStyle w:val="PlainText"/>
      </w:pPr>
    </w:p>
    <w:p w14:paraId="203C2BB5" w14:textId="77777777" w:rsidR="00482E4C" w:rsidRDefault="00482E4C" w:rsidP="006A6F45">
      <w:pPr>
        <w:pStyle w:val="PlainText"/>
      </w:pPr>
      <w:r>
        <w:t xml:space="preserve">1 – </w:t>
      </w:r>
      <w:proofErr w:type="spellStart"/>
      <w:r>
        <w:t>faultname</w:t>
      </w:r>
      <w:proofErr w:type="spellEnd"/>
      <w:r>
        <w:t xml:space="preserve"> (no spaces)</w:t>
      </w:r>
    </w:p>
    <w:p w14:paraId="3F65700F" w14:textId="77777777" w:rsidR="00482E4C" w:rsidRDefault="00482E4C" w:rsidP="006A6F45">
      <w:pPr>
        <w:pStyle w:val="PlainText"/>
      </w:pPr>
      <w:r>
        <w:t>2 – header for first set of points of the surface trace: number of the section dip rake</w:t>
      </w:r>
    </w:p>
    <w:p w14:paraId="3188B6DB" w14:textId="77777777" w:rsidR="00482E4C" w:rsidRDefault="00482E4C" w:rsidP="006A6F45">
      <w:pPr>
        <w:pStyle w:val="PlainText"/>
      </w:pPr>
      <w:r>
        <w:t>3 – a: longitude and latitude of first point</w:t>
      </w:r>
    </w:p>
    <w:p w14:paraId="64DBCD5E" w14:textId="77777777" w:rsidR="00482E4C" w:rsidRDefault="00482E4C" w:rsidP="006A6F45">
      <w:pPr>
        <w:pStyle w:val="PlainText"/>
      </w:pPr>
      <w:r>
        <w:t xml:space="preserve">    b: longitude and latitude of second point</w:t>
      </w:r>
      <w:r>
        <w:tab/>
      </w:r>
    </w:p>
    <w:p w14:paraId="5F6278DF" w14:textId="77777777" w:rsidR="00482E4C" w:rsidRDefault="00482E4C" w:rsidP="006A6F45">
      <w:pPr>
        <w:pStyle w:val="PlainText"/>
      </w:pPr>
      <w:r>
        <w:t>2 and 3 are repeated for as many points there are on the trace. The first point of a section does not need to coincide with the last point of the previous, in which case the fault will be discontinuous.</w:t>
      </w:r>
    </w:p>
    <w:p w14:paraId="5FC3E82A" w14:textId="77777777" w:rsidR="00482E4C" w:rsidRPr="00B90952" w:rsidRDefault="00482E4C" w:rsidP="006A6F45">
      <w:pPr>
        <w:pStyle w:val="PlainText"/>
      </w:pPr>
    </w:p>
    <w:p w14:paraId="79AE7556" w14:textId="77777777" w:rsidR="00482E4C" w:rsidRDefault="00482E4C" w:rsidP="006A6F45">
      <w:r w:rsidRPr="00A117DD">
        <w:rPr>
          <w:i/>
        </w:rPr>
        <w:t>grid3</w:t>
      </w:r>
      <w:r>
        <w:t xml:space="preserve"> expects a file named </w:t>
      </w:r>
      <w:r w:rsidRPr="00A117DD">
        <w:rPr>
          <w:i/>
        </w:rPr>
        <w:t>rupture.detailed</w:t>
      </w:r>
      <w:r>
        <w:t xml:space="preserve"> to exist in the current working directory.</w:t>
      </w:r>
    </w:p>
    <w:p w14:paraId="34D85B87" w14:textId="77777777" w:rsidR="00482E4C" w:rsidRDefault="00482E4C" w:rsidP="006A6F45">
      <w:pPr>
        <w:rPr>
          <w:i/>
        </w:rPr>
      </w:pPr>
      <w:r>
        <w:t xml:space="preserve">It will ask for input regarding top and bottom of the fault. </w:t>
      </w:r>
    </w:p>
    <w:p w14:paraId="6B3C2A79" w14:textId="7E6729B8" w:rsidR="00482E4C" w:rsidRDefault="00482E4C" w:rsidP="006A6F45">
      <w:pPr>
        <w:rPr>
          <w:i/>
        </w:rPr>
      </w:pPr>
      <w:r>
        <w:rPr>
          <w:i/>
        </w:rPr>
        <w:t>Example</w:t>
      </w:r>
      <w:r w:rsidR="005E3496">
        <w:rPr>
          <w:i/>
        </w:rPr>
        <w:t xml:space="preserve"> run (user input in italics)</w:t>
      </w:r>
      <w:r>
        <w:rPr>
          <w:i/>
        </w:rPr>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982"/>
      </w:tblGrid>
      <w:tr w:rsidR="00482E4C" w:rsidRPr="00921593" w14:paraId="065CF9DA" w14:textId="77777777" w:rsidTr="006A6F45">
        <w:tc>
          <w:tcPr>
            <w:tcW w:w="0" w:type="auto"/>
          </w:tcPr>
          <w:p w14:paraId="7E365B64" w14:textId="77777777" w:rsidR="00482E4C" w:rsidRPr="00921593" w:rsidRDefault="00482E4C" w:rsidP="006A6F45">
            <w:pPr>
              <w:pStyle w:val="BODY"/>
              <w:ind w:firstLine="0"/>
            </w:pPr>
            <w:r w:rsidRPr="00921593">
              <w:lastRenderedPageBreak/>
              <w:t xml:space="preserve">&gt; </w:t>
            </w:r>
            <w:r w:rsidRPr="00921593">
              <w:rPr>
                <w:i/>
              </w:rPr>
              <w:t>grid3</w:t>
            </w:r>
          </w:p>
        </w:tc>
      </w:tr>
      <w:tr w:rsidR="00482E4C" w:rsidRPr="00921593" w14:paraId="1FF74455" w14:textId="77777777" w:rsidTr="006A6F45">
        <w:tc>
          <w:tcPr>
            <w:tcW w:w="0" w:type="auto"/>
          </w:tcPr>
          <w:p w14:paraId="37E9D0AD" w14:textId="77777777" w:rsidR="00482E4C" w:rsidRPr="00921593" w:rsidRDefault="00482E4C" w:rsidP="006A6F45">
            <w:pPr>
              <w:pStyle w:val="BODY"/>
              <w:ind w:firstLine="0"/>
            </w:pPr>
            <w:r w:rsidRPr="00921593">
              <w:t xml:space="preserve"> Subfault length and width?</w:t>
            </w:r>
          </w:p>
        </w:tc>
      </w:tr>
      <w:tr w:rsidR="00482E4C" w:rsidRPr="00921593" w14:paraId="1DF435DA" w14:textId="77777777" w:rsidTr="006A6F45">
        <w:tc>
          <w:tcPr>
            <w:tcW w:w="0" w:type="auto"/>
          </w:tcPr>
          <w:p w14:paraId="6C052F4B" w14:textId="77777777" w:rsidR="00482E4C" w:rsidRPr="00921593" w:rsidRDefault="00482E4C" w:rsidP="006A6F45">
            <w:pPr>
              <w:pStyle w:val="BODY"/>
              <w:ind w:firstLine="0"/>
              <w:rPr>
                <w:i/>
              </w:rPr>
            </w:pPr>
            <w:r w:rsidRPr="00921593">
              <w:rPr>
                <w:i/>
              </w:rPr>
              <w:t>50 50</w:t>
            </w:r>
          </w:p>
        </w:tc>
      </w:tr>
      <w:tr w:rsidR="00482E4C" w:rsidRPr="00921593" w14:paraId="1334C6FC" w14:textId="77777777" w:rsidTr="006A6F45">
        <w:tc>
          <w:tcPr>
            <w:tcW w:w="0" w:type="auto"/>
          </w:tcPr>
          <w:p w14:paraId="3CC2AB5C" w14:textId="77777777" w:rsidR="00482E4C" w:rsidRPr="00921593" w:rsidRDefault="00482E4C" w:rsidP="006A6F45">
            <w:pPr>
              <w:pStyle w:val="BODY"/>
              <w:ind w:firstLine="0"/>
            </w:pPr>
            <w:r w:rsidRPr="00921593">
              <w:t xml:space="preserve"> Depth of bottom of rupture?</w:t>
            </w:r>
          </w:p>
        </w:tc>
      </w:tr>
      <w:tr w:rsidR="00482E4C" w:rsidRPr="00921593" w14:paraId="3FFD9997" w14:textId="77777777" w:rsidTr="006A6F45">
        <w:tc>
          <w:tcPr>
            <w:tcW w:w="0" w:type="auto"/>
          </w:tcPr>
          <w:p w14:paraId="6AC26DDD" w14:textId="77777777" w:rsidR="00482E4C" w:rsidRPr="00921593" w:rsidRDefault="00482E4C" w:rsidP="006A6F45">
            <w:pPr>
              <w:pStyle w:val="BODY"/>
              <w:ind w:firstLine="0"/>
              <w:rPr>
                <w:i/>
              </w:rPr>
            </w:pPr>
            <w:r w:rsidRPr="00921593">
              <w:rPr>
                <w:i/>
              </w:rPr>
              <w:t>50</w:t>
            </w:r>
          </w:p>
        </w:tc>
      </w:tr>
    </w:tbl>
    <w:p w14:paraId="7EFA1BAE" w14:textId="77777777" w:rsidR="00482E4C" w:rsidRDefault="00482E4C" w:rsidP="006A6F45"/>
    <w:p w14:paraId="5C04DCA4" w14:textId="77777777" w:rsidR="00482E4C" w:rsidRDefault="00482E4C" w:rsidP="006A6F45">
      <w:r>
        <w:t xml:space="preserve">Its output is called </w:t>
      </w:r>
      <w:r w:rsidRPr="00A117DD">
        <w:rPr>
          <w:i/>
        </w:rPr>
        <w:t>i_invall-faultname</w:t>
      </w:r>
    </w:p>
    <w:tbl>
      <w:tblPr>
        <w:tblStyle w:val="TableGrid"/>
        <w:tblW w:w="0" w:type="auto"/>
        <w:tblLook w:val="04A0" w:firstRow="1" w:lastRow="0" w:firstColumn="1" w:lastColumn="0" w:noHBand="0" w:noVBand="1"/>
      </w:tblPr>
      <w:tblGrid>
        <w:gridCol w:w="343"/>
        <w:gridCol w:w="10802"/>
      </w:tblGrid>
      <w:tr w:rsidR="00482E4C" w:rsidRPr="00200F05" w14:paraId="04C07A44" w14:textId="77777777" w:rsidTr="006A6F45">
        <w:tc>
          <w:tcPr>
            <w:tcW w:w="0" w:type="auto"/>
            <w:gridSpan w:val="2"/>
          </w:tcPr>
          <w:p w14:paraId="4191784A" w14:textId="77777777" w:rsidR="00482E4C" w:rsidRPr="00161F62" w:rsidRDefault="00482E4C" w:rsidP="006A6F45">
            <w:pPr>
              <w:pStyle w:val="PlainText"/>
              <w:rPr>
                <w:b/>
              </w:rPr>
            </w:pPr>
            <w:r w:rsidRPr="00161F62">
              <w:rPr>
                <w:b/>
              </w:rPr>
              <w:t>i_invall-manila</w:t>
            </w:r>
          </w:p>
        </w:tc>
      </w:tr>
      <w:tr w:rsidR="00482E4C" w:rsidRPr="00200F05" w14:paraId="38B2F815" w14:textId="77777777" w:rsidTr="006A6F45">
        <w:tc>
          <w:tcPr>
            <w:tcW w:w="0" w:type="auto"/>
          </w:tcPr>
          <w:p w14:paraId="671F2BD6" w14:textId="77777777" w:rsidR="00482E4C" w:rsidRPr="00A40F53" w:rsidRDefault="00482E4C" w:rsidP="006A6F45">
            <w:pPr>
              <w:pStyle w:val="PlainText"/>
              <w:rPr>
                <w:i/>
              </w:rPr>
            </w:pPr>
            <w:r w:rsidRPr="00A40F53">
              <w:rPr>
                <w:i/>
              </w:rPr>
              <w:t>1</w:t>
            </w:r>
          </w:p>
        </w:tc>
        <w:tc>
          <w:tcPr>
            <w:tcW w:w="0" w:type="auto"/>
          </w:tcPr>
          <w:p w14:paraId="31E1A63B" w14:textId="77777777" w:rsidR="00482E4C" w:rsidRPr="00200F05" w:rsidRDefault="00482E4C" w:rsidP="006A6F45">
            <w:pPr>
              <w:pStyle w:val="PlainText"/>
            </w:pPr>
            <w:r w:rsidRPr="00200F05">
              <w:t>Manila</w:t>
            </w:r>
          </w:p>
        </w:tc>
      </w:tr>
      <w:tr w:rsidR="00482E4C" w:rsidRPr="00200F05" w14:paraId="3B2ED481" w14:textId="77777777" w:rsidTr="006A6F45">
        <w:tc>
          <w:tcPr>
            <w:tcW w:w="0" w:type="auto"/>
          </w:tcPr>
          <w:p w14:paraId="44E3FE84" w14:textId="77777777" w:rsidR="00482E4C" w:rsidRPr="00A40F53" w:rsidRDefault="00482E4C" w:rsidP="006A6F45">
            <w:pPr>
              <w:pStyle w:val="PlainText"/>
              <w:rPr>
                <w:i/>
              </w:rPr>
            </w:pPr>
            <w:r w:rsidRPr="00A40F53">
              <w:rPr>
                <w:i/>
              </w:rPr>
              <w:t>2</w:t>
            </w:r>
          </w:p>
        </w:tc>
        <w:tc>
          <w:tcPr>
            <w:tcW w:w="0" w:type="auto"/>
          </w:tcPr>
          <w:p w14:paraId="79A7F354" w14:textId="77777777" w:rsidR="00482E4C" w:rsidRPr="00200F05" w:rsidRDefault="00482E4C" w:rsidP="006A6F45">
            <w:pPr>
              <w:pStyle w:val="PlainText"/>
            </w:pPr>
            <w:r w:rsidRPr="00200F05">
              <w:t xml:space="preserve">  5</w:t>
            </w:r>
          </w:p>
        </w:tc>
      </w:tr>
      <w:tr w:rsidR="00482E4C" w:rsidRPr="00200F05" w14:paraId="644CC740" w14:textId="77777777" w:rsidTr="006A6F45">
        <w:tc>
          <w:tcPr>
            <w:tcW w:w="0" w:type="auto"/>
          </w:tcPr>
          <w:p w14:paraId="0E9B1D6D" w14:textId="77777777" w:rsidR="00482E4C" w:rsidRPr="00A40F53" w:rsidRDefault="00482E4C" w:rsidP="006A6F45">
            <w:pPr>
              <w:pStyle w:val="PlainText"/>
              <w:rPr>
                <w:i/>
              </w:rPr>
            </w:pPr>
            <w:r w:rsidRPr="00A40F53">
              <w:rPr>
                <w:i/>
              </w:rPr>
              <w:t>3</w:t>
            </w:r>
          </w:p>
        </w:tc>
        <w:tc>
          <w:tcPr>
            <w:tcW w:w="0" w:type="auto"/>
          </w:tcPr>
          <w:p w14:paraId="6FC499CA" w14:textId="77777777" w:rsidR="00482E4C" w:rsidRPr="00200F05" w:rsidRDefault="00482E4C" w:rsidP="006A6F45">
            <w:pPr>
              <w:pStyle w:val="PlainText"/>
            </w:pPr>
            <w:r w:rsidRPr="00200F05">
              <w:t xml:space="preserve"> 120.2500   13.0000    0.00   15.0</w:t>
            </w:r>
          </w:p>
        </w:tc>
      </w:tr>
      <w:tr w:rsidR="00482E4C" w:rsidRPr="00200F05" w14:paraId="2372461C" w14:textId="77777777" w:rsidTr="006A6F45">
        <w:tc>
          <w:tcPr>
            <w:tcW w:w="0" w:type="auto"/>
          </w:tcPr>
          <w:p w14:paraId="7084DF9A" w14:textId="77777777" w:rsidR="00482E4C" w:rsidRPr="00A40F53" w:rsidRDefault="00482E4C" w:rsidP="006A6F45">
            <w:pPr>
              <w:pStyle w:val="PlainText"/>
              <w:rPr>
                <w:i/>
              </w:rPr>
            </w:pPr>
          </w:p>
        </w:tc>
        <w:tc>
          <w:tcPr>
            <w:tcW w:w="0" w:type="auto"/>
          </w:tcPr>
          <w:p w14:paraId="348312BA" w14:textId="77777777" w:rsidR="00482E4C" w:rsidRPr="00200F05" w:rsidRDefault="00482E4C" w:rsidP="006A6F45">
            <w:pPr>
              <w:pStyle w:val="PlainText"/>
            </w:pPr>
            <w:r w:rsidRPr="00200F05">
              <w:t xml:space="preserve"> 119.1250   13.7500    0.00   15.0</w:t>
            </w:r>
          </w:p>
        </w:tc>
      </w:tr>
      <w:tr w:rsidR="00482E4C" w:rsidRPr="00200F05" w14:paraId="3E58DC07" w14:textId="77777777" w:rsidTr="006A6F45">
        <w:tc>
          <w:tcPr>
            <w:tcW w:w="0" w:type="auto"/>
          </w:tcPr>
          <w:p w14:paraId="71F86028" w14:textId="77777777" w:rsidR="00482E4C" w:rsidRPr="00A40F53" w:rsidRDefault="00482E4C" w:rsidP="006A6F45">
            <w:pPr>
              <w:pStyle w:val="PlainText"/>
              <w:rPr>
                <w:i/>
              </w:rPr>
            </w:pPr>
          </w:p>
        </w:tc>
        <w:tc>
          <w:tcPr>
            <w:tcW w:w="0" w:type="auto"/>
          </w:tcPr>
          <w:p w14:paraId="608DE361" w14:textId="77777777" w:rsidR="00482E4C" w:rsidRPr="00200F05" w:rsidRDefault="00482E4C" w:rsidP="006A6F45">
            <w:pPr>
              <w:pStyle w:val="PlainText"/>
            </w:pPr>
            <w:r w:rsidRPr="00200F05">
              <w:t xml:space="preserve"> 119.1250   18.2500    0.00   15.0</w:t>
            </w:r>
          </w:p>
        </w:tc>
      </w:tr>
      <w:tr w:rsidR="00482E4C" w:rsidRPr="00200F05" w14:paraId="7C854356" w14:textId="77777777" w:rsidTr="006A6F45">
        <w:tc>
          <w:tcPr>
            <w:tcW w:w="0" w:type="auto"/>
          </w:tcPr>
          <w:p w14:paraId="71FDBF93" w14:textId="77777777" w:rsidR="00482E4C" w:rsidRPr="00A40F53" w:rsidRDefault="00482E4C" w:rsidP="006A6F45">
            <w:pPr>
              <w:pStyle w:val="PlainText"/>
              <w:rPr>
                <w:i/>
              </w:rPr>
            </w:pPr>
          </w:p>
        </w:tc>
        <w:tc>
          <w:tcPr>
            <w:tcW w:w="0" w:type="auto"/>
          </w:tcPr>
          <w:p w14:paraId="2EAB4BBC" w14:textId="77777777" w:rsidR="00482E4C" w:rsidRPr="00200F05" w:rsidRDefault="00482E4C" w:rsidP="006A6F45">
            <w:pPr>
              <w:pStyle w:val="PlainText"/>
            </w:pPr>
            <w:r w:rsidRPr="00200F05">
              <w:t xml:space="preserve"> 120.5000   20.0000    0.00   15.0</w:t>
            </w:r>
          </w:p>
        </w:tc>
      </w:tr>
      <w:tr w:rsidR="00482E4C" w:rsidRPr="00200F05" w14:paraId="33822829" w14:textId="77777777" w:rsidTr="006A6F45">
        <w:tc>
          <w:tcPr>
            <w:tcW w:w="0" w:type="auto"/>
          </w:tcPr>
          <w:p w14:paraId="1F75247E" w14:textId="77777777" w:rsidR="00482E4C" w:rsidRPr="00A40F53" w:rsidRDefault="00482E4C" w:rsidP="006A6F45">
            <w:pPr>
              <w:pStyle w:val="PlainText"/>
              <w:rPr>
                <w:i/>
              </w:rPr>
            </w:pPr>
          </w:p>
        </w:tc>
        <w:tc>
          <w:tcPr>
            <w:tcW w:w="0" w:type="auto"/>
          </w:tcPr>
          <w:p w14:paraId="6C05BF20" w14:textId="77777777" w:rsidR="00482E4C" w:rsidRPr="00200F05" w:rsidRDefault="00482E4C" w:rsidP="006A6F45">
            <w:pPr>
              <w:pStyle w:val="PlainText"/>
            </w:pPr>
            <w:r w:rsidRPr="00200F05">
              <w:t xml:space="preserve"> 120.0000   22.5000    0.00   15.0</w:t>
            </w:r>
          </w:p>
        </w:tc>
      </w:tr>
      <w:tr w:rsidR="00482E4C" w:rsidRPr="00200F05" w14:paraId="4C0EB77A" w14:textId="77777777" w:rsidTr="006A6F45">
        <w:tc>
          <w:tcPr>
            <w:tcW w:w="0" w:type="auto"/>
          </w:tcPr>
          <w:p w14:paraId="234B7859" w14:textId="77777777" w:rsidR="00482E4C" w:rsidRPr="00A40F53" w:rsidRDefault="00482E4C" w:rsidP="006A6F45">
            <w:pPr>
              <w:pStyle w:val="PlainText"/>
              <w:rPr>
                <w:i/>
              </w:rPr>
            </w:pPr>
            <w:r w:rsidRPr="00A40F53">
              <w:rPr>
                <w:i/>
              </w:rPr>
              <w:t>4</w:t>
            </w:r>
          </w:p>
        </w:tc>
        <w:tc>
          <w:tcPr>
            <w:tcW w:w="0" w:type="auto"/>
          </w:tcPr>
          <w:p w14:paraId="2154C4CD" w14:textId="77777777" w:rsidR="00482E4C" w:rsidRPr="00200F05" w:rsidRDefault="00482E4C" w:rsidP="006A6F45">
            <w:pPr>
              <w:pStyle w:val="PlainText"/>
            </w:pPr>
            <w:r w:rsidRPr="00200F05">
              <w:t xml:space="preserve">  48    0    0    0    0</w:t>
            </w:r>
          </w:p>
        </w:tc>
      </w:tr>
      <w:tr w:rsidR="00482E4C" w:rsidRPr="00200F05" w14:paraId="044F9318" w14:textId="77777777" w:rsidTr="006A6F45">
        <w:tc>
          <w:tcPr>
            <w:tcW w:w="0" w:type="auto"/>
          </w:tcPr>
          <w:p w14:paraId="6BA19657" w14:textId="77777777" w:rsidR="00482E4C" w:rsidRPr="00A40F53" w:rsidRDefault="00482E4C" w:rsidP="006A6F45">
            <w:pPr>
              <w:pStyle w:val="PlainText"/>
              <w:rPr>
                <w:i/>
              </w:rPr>
            </w:pPr>
            <w:r w:rsidRPr="00A40F53">
              <w:rPr>
                <w:i/>
              </w:rPr>
              <w:t>5</w:t>
            </w:r>
          </w:p>
        </w:tc>
        <w:tc>
          <w:tcPr>
            <w:tcW w:w="0" w:type="auto"/>
          </w:tcPr>
          <w:p w14:paraId="31116B56" w14:textId="77777777" w:rsidR="00482E4C" w:rsidRPr="00200F05" w:rsidRDefault="00482E4C" w:rsidP="006A6F45">
            <w:pPr>
              <w:pStyle w:val="PlainText"/>
            </w:pPr>
            <w:r w:rsidRPr="00200F05">
              <w:t xml:space="preserve"> 120.1863   13.3068    6.47  -55.4   15.0   90.0  100.00   50.00   50.00   1   1   1</w:t>
            </w:r>
          </w:p>
        </w:tc>
      </w:tr>
      <w:tr w:rsidR="00482E4C" w:rsidRPr="00200F05" w14:paraId="333517C1" w14:textId="77777777" w:rsidTr="006A6F45">
        <w:tc>
          <w:tcPr>
            <w:tcW w:w="0" w:type="auto"/>
          </w:tcPr>
          <w:p w14:paraId="7BCAB2D1" w14:textId="77777777" w:rsidR="00482E4C" w:rsidRPr="00200F05" w:rsidRDefault="00482E4C" w:rsidP="006A6F45">
            <w:pPr>
              <w:pStyle w:val="PlainText"/>
            </w:pPr>
          </w:p>
        </w:tc>
        <w:tc>
          <w:tcPr>
            <w:tcW w:w="0" w:type="auto"/>
          </w:tcPr>
          <w:p w14:paraId="2A3AF77C" w14:textId="77777777" w:rsidR="00482E4C" w:rsidRPr="00200F05" w:rsidRDefault="00482E4C" w:rsidP="006A6F45">
            <w:pPr>
              <w:pStyle w:val="PlainText"/>
            </w:pPr>
            <w:r w:rsidRPr="00200F05">
              <w:t xml:space="preserve"> 120.4404   13.6649   19.41  -55.4   15.0   90.0  100.00   50.00   50.00   1   2   1</w:t>
            </w:r>
          </w:p>
        </w:tc>
      </w:tr>
      <w:tr w:rsidR="00482E4C" w:rsidRPr="00200F05" w14:paraId="6AE593F6" w14:textId="77777777" w:rsidTr="006A6F45">
        <w:tc>
          <w:tcPr>
            <w:tcW w:w="0" w:type="auto"/>
          </w:tcPr>
          <w:p w14:paraId="16DD1A70" w14:textId="77777777" w:rsidR="00482E4C" w:rsidRPr="00200F05" w:rsidRDefault="00482E4C" w:rsidP="006A6F45">
            <w:pPr>
              <w:pStyle w:val="PlainText"/>
            </w:pPr>
          </w:p>
        </w:tc>
        <w:tc>
          <w:tcPr>
            <w:tcW w:w="0" w:type="auto"/>
          </w:tcPr>
          <w:p w14:paraId="3B4BED90" w14:textId="77777777" w:rsidR="00482E4C" w:rsidRPr="00200F05" w:rsidRDefault="00482E4C" w:rsidP="006A6F45">
            <w:pPr>
              <w:pStyle w:val="PlainText"/>
            </w:pPr>
            <w:r w:rsidRPr="00200F05">
              <w:t xml:space="preserve"> 119.8047   13.5618    6.47  -55.5   15.0   90.0  100.00   50.00   50.00   2   1   1</w:t>
            </w:r>
          </w:p>
        </w:tc>
      </w:tr>
      <w:tr w:rsidR="00482E4C" w:rsidRPr="00200F05" w14:paraId="2B60C9E8" w14:textId="77777777" w:rsidTr="006A6F45">
        <w:tc>
          <w:tcPr>
            <w:tcW w:w="0" w:type="auto"/>
          </w:tcPr>
          <w:p w14:paraId="046A3EBB" w14:textId="77777777" w:rsidR="00482E4C" w:rsidRPr="00200F05" w:rsidRDefault="00482E4C" w:rsidP="006A6F45">
            <w:pPr>
              <w:pStyle w:val="PlainText"/>
            </w:pPr>
          </w:p>
        </w:tc>
        <w:tc>
          <w:tcPr>
            <w:tcW w:w="0" w:type="auto"/>
          </w:tcPr>
          <w:p w14:paraId="7AF530DF" w14:textId="77777777" w:rsidR="00482E4C" w:rsidRPr="00200F05" w:rsidRDefault="00482E4C" w:rsidP="006A6F45">
            <w:pPr>
              <w:pStyle w:val="PlainText"/>
            </w:pPr>
            <w:r w:rsidRPr="00200F05">
              <w:t xml:space="preserve"> 120.0589   13.9201   19.41  -55.5   15.0   90.0  100.00   50.00   50.00   2   2   1</w:t>
            </w:r>
          </w:p>
        </w:tc>
      </w:tr>
      <w:tr w:rsidR="00482E4C" w:rsidRPr="00200F05" w14:paraId="22CD1CD6" w14:textId="77777777" w:rsidTr="006A6F45">
        <w:tc>
          <w:tcPr>
            <w:tcW w:w="0" w:type="auto"/>
          </w:tcPr>
          <w:p w14:paraId="3B2E9C87" w14:textId="77777777" w:rsidR="00482E4C" w:rsidRPr="00200F05" w:rsidRDefault="00482E4C" w:rsidP="006A6F45">
            <w:pPr>
              <w:pStyle w:val="PlainText"/>
            </w:pPr>
          </w:p>
        </w:tc>
        <w:tc>
          <w:tcPr>
            <w:tcW w:w="0" w:type="auto"/>
          </w:tcPr>
          <w:p w14:paraId="0637B951" w14:textId="77777777" w:rsidR="00482E4C" w:rsidRPr="00200F05" w:rsidRDefault="00482E4C" w:rsidP="006A6F45">
            <w:pPr>
              <w:pStyle w:val="PlainText"/>
            </w:pPr>
            <w:r w:rsidRPr="00200F05">
              <w:t xml:space="preserve"> 119.4222   13.8163    6.47  -55.6   15.0   90.0  100.00   50.00   50.00   3   1   1</w:t>
            </w:r>
          </w:p>
        </w:tc>
      </w:tr>
      <w:tr w:rsidR="00482E4C" w:rsidRPr="00200F05" w14:paraId="423EBCF0" w14:textId="77777777" w:rsidTr="006A6F45">
        <w:tc>
          <w:tcPr>
            <w:tcW w:w="0" w:type="auto"/>
          </w:tcPr>
          <w:p w14:paraId="31D8115D" w14:textId="77777777" w:rsidR="00482E4C" w:rsidRPr="00200F05" w:rsidRDefault="00482E4C" w:rsidP="006A6F45">
            <w:pPr>
              <w:pStyle w:val="PlainText"/>
            </w:pPr>
          </w:p>
        </w:tc>
        <w:tc>
          <w:tcPr>
            <w:tcW w:w="0" w:type="auto"/>
          </w:tcPr>
          <w:p w14:paraId="491EEB89" w14:textId="77777777" w:rsidR="00482E4C" w:rsidRPr="00200F05" w:rsidRDefault="00482E4C" w:rsidP="006A6F45">
            <w:pPr>
              <w:pStyle w:val="PlainText"/>
            </w:pPr>
            <w:r w:rsidRPr="00200F05">
              <w:t xml:space="preserve"> 119.6761   14.1750   19.41  -55.6   15.0   90.0  100.00   50.00   50.00   3   2   1</w:t>
            </w:r>
          </w:p>
        </w:tc>
      </w:tr>
      <w:tr w:rsidR="00482E4C" w:rsidRPr="00200F05" w14:paraId="16D984B7" w14:textId="77777777" w:rsidTr="006A6F45">
        <w:tc>
          <w:tcPr>
            <w:tcW w:w="0" w:type="auto"/>
          </w:tcPr>
          <w:p w14:paraId="7BE318AD" w14:textId="77777777" w:rsidR="00482E4C" w:rsidRPr="00200F05" w:rsidRDefault="00482E4C" w:rsidP="006A6F45">
            <w:pPr>
              <w:pStyle w:val="PlainText"/>
            </w:pPr>
          </w:p>
        </w:tc>
        <w:tc>
          <w:tcPr>
            <w:tcW w:w="0" w:type="auto"/>
          </w:tcPr>
          <w:p w14:paraId="5236AEB7" w14:textId="77777777" w:rsidR="00482E4C" w:rsidRPr="00200F05" w:rsidRDefault="00482E4C" w:rsidP="006A6F45">
            <w:pPr>
              <w:pStyle w:val="PlainText"/>
            </w:pPr>
            <w:r w:rsidRPr="00200F05">
              <w:t xml:space="preserve"> 119.3492   13.9751    6.47    0.0   15.0   90.0  100.00   50.00   50.00   4   1   2</w:t>
            </w:r>
          </w:p>
        </w:tc>
      </w:tr>
      <w:tr w:rsidR="00482E4C" w:rsidRPr="00200F05" w14:paraId="7285CFE9" w14:textId="77777777" w:rsidTr="006A6F45">
        <w:tc>
          <w:tcPr>
            <w:tcW w:w="0" w:type="auto"/>
          </w:tcPr>
          <w:p w14:paraId="31C518FA" w14:textId="77777777" w:rsidR="00482E4C" w:rsidRPr="00200F05" w:rsidRDefault="00482E4C" w:rsidP="006A6F45">
            <w:pPr>
              <w:pStyle w:val="PlainText"/>
            </w:pPr>
          </w:p>
        </w:tc>
        <w:tc>
          <w:tcPr>
            <w:tcW w:w="0" w:type="auto"/>
          </w:tcPr>
          <w:p w14:paraId="715C0702" w14:textId="77777777" w:rsidR="00482E4C" w:rsidRPr="00200F05" w:rsidRDefault="00482E4C" w:rsidP="006A6F45">
            <w:pPr>
              <w:pStyle w:val="PlainText"/>
            </w:pPr>
            <w:r w:rsidRPr="00200F05">
              <w:t xml:space="preserve"> 119.7976   13.9743   19.41    0.0   15.0   90.0  100.00   50.00   50.00   4   2   2</w:t>
            </w:r>
          </w:p>
        </w:tc>
      </w:tr>
      <w:tr w:rsidR="00482E4C" w:rsidRPr="00200F05" w14:paraId="63C3BD6C" w14:textId="77777777" w:rsidTr="006A6F45">
        <w:tc>
          <w:tcPr>
            <w:tcW w:w="0" w:type="auto"/>
          </w:tcPr>
          <w:p w14:paraId="128604F9" w14:textId="77777777" w:rsidR="00482E4C" w:rsidRPr="00200F05" w:rsidRDefault="00482E4C" w:rsidP="006A6F45">
            <w:pPr>
              <w:pStyle w:val="PlainText"/>
            </w:pPr>
          </w:p>
        </w:tc>
        <w:tc>
          <w:tcPr>
            <w:tcW w:w="0" w:type="auto"/>
          </w:tcPr>
          <w:p w14:paraId="3A798A84" w14:textId="77777777" w:rsidR="00482E4C" w:rsidRPr="00200F05" w:rsidRDefault="00482E4C" w:rsidP="006A6F45">
            <w:pPr>
              <w:pStyle w:val="PlainText"/>
            </w:pPr>
            <w:r w:rsidRPr="00200F05">
              <w:t xml:space="preserve"> 119.3496   14.4256    6.47    0.0   15.0   90.0  100.00   50.00   50.00   5   1   2</w:t>
            </w:r>
          </w:p>
        </w:tc>
      </w:tr>
      <w:tr w:rsidR="00482E4C" w:rsidRPr="00200F05" w14:paraId="05F10555" w14:textId="77777777" w:rsidTr="006A6F45">
        <w:tc>
          <w:tcPr>
            <w:tcW w:w="0" w:type="auto"/>
          </w:tcPr>
          <w:p w14:paraId="6746BF69" w14:textId="77777777" w:rsidR="00482E4C" w:rsidRPr="00200F05" w:rsidRDefault="00482E4C" w:rsidP="006A6F45">
            <w:pPr>
              <w:pStyle w:val="PlainText"/>
            </w:pPr>
          </w:p>
        </w:tc>
        <w:tc>
          <w:tcPr>
            <w:tcW w:w="0" w:type="auto"/>
          </w:tcPr>
          <w:p w14:paraId="2029FD8E" w14:textId="77777777" w:rsidR="00482E4C" w:rsidRPr="00200F05" w:rsidRDefault="00482E4C" w:rsidP="006A6F45">
            <w:pPr>
              <w:pStyle w:val="PlainText"/>
            </w:pPr>
            <w:r w:rsidRPr="00200F05">
              <w:t xml:space="preserve"> 119.7989   14.4247   19.41    0.0   15.0   90.0  100.00   50.00   50.00   5   2   2</w:t>
            </w:r>
          </w:p>
        </w:tc>
      </w:tr>
      <w:tr w:rsidR="00482E4C" w:rsidRPr="00200F05" w14:paraId="179949F2" w14:textId="77777777" w:rsidTr="006A6F45">
        <w:tc>
          <w:tcPr>
            <w:tcW w:w="0" w:type="auto"/>
          </w:tcPr>
          <w:p w14:paraId="0A665211" w14:textId="77777777" w:rsidR="00482E4C" w:rsidRPr="00200F05" w:rsidRDefault="00482E4C" w:rsidP="006A6F45">
            <w:pPr>
              <w:pStyle w:val="PlainText"/>
            </w:pPr>
          </w:p>
        </w:tc>
        <w:tc>
          <w:tcPr>
            <w:tcW w:w="0" w:type="auto"/>
          </w:tcPr>
          <w:p w14:paraId="126714E5" w14:textId="77777777" w:rsidR="00482E4C" w:rsidRPr="00200F05" w:rsidRDefault="00482E4C" w:rsidP="006A6F45">
            <w:pPr>
              <w:pStyle w:val="PlainText"/>
            </w:pPr>
            <w:r w:rsidRPr="00200F05">
              <w:t xml:space="preserve"> 119.3501   14.8760    6.47    0.0   15.0   90.0  100.00   50.00   50.00   6   1   2</w:t>
            </w:r>
          </w:p>
        </w:tc>
      </w:tr>
      <w:tr w:rsidR="00482E4C" w:rsidRPr="00200F05" w14:paraId="2DF3928A" w14:textId="77777777" w:rsidTr="006A6F45">
        <w:tc>
          <w:tcPr>
            <w:tcW w:w="0" w:type="auto"/>
          </w:tcPr>
          <w:p w14:paraId="6EB67798" w14:textId="77777777" w:rsidR="00482E4C" w:rsidRPr="00200F05" w:rsidRDefault="00482E4C" w:rsidP="006A6F45">
            <w:pPr>
              <w:pStyle w:val="PlainText"/>
            </w:pPr>
          </w:p>
        </w:tc>
        <w:tc>
          <w:tcPr>
            <w:tcW w:w="0" w:type="auto"/>
          </w:tcPr>
          <w:p w14:paraId="6916E246" w14:textId="77777777" w:rsidR="00482E4C" w:rsidRPr="00200F05" w:rsidRDefault="00482E4C" w:rsidP="006A6F45">
            <w:pPr>
              <w:pStyle w:val="PlainText"/>
            </w:pPr>
            <w:r w:rsidRPr="00200F05">
              <w:t xml:space="preserve"> 119.8003   14.8751   19.41    0.0   15.0   90.0  100.00   50.00   50.00   6   2   2</w:t>
            </w:r>
          </w:p>
        </w:tc>
      </w:tr>
      <w:tr w:rsidR="00482E4C" w:rsidRPr="00200F05" w14:paraId="3CA6740D" w14:textId="77777777" w:rsidTr="006A6F45">
        <w:tc>
          <w:tcPr>
            <w:tcW w:w="0" w:type="auto"/>
          </w:tcPr>
          <w:p w14:paraId="74497C51" w14:textId="77777777" w:rsidR="00482E4C" w:rsidRPr="00200F05" w:rsidRDefault="00482E4C" w:rsidP="006A6F45">
            <w:pPr>
              <w:pStyle w:val="PlainText"/>
            </w:pPr>
          </w:p>
        </w:tc>
        <w:tc>
          <w:tcPr>
            <w:tcW w:w="0" w:type="auto"/>
          </w:tcPr>
          <w:p w14:paraId="42331481" w14:textId="77777777" w:rsidR="00482E4C" w:rsidRPr="00200F05" w:rsidRDefault="00482E4C" w:rsidP="006A6F45">
            <w:pPr>
              <w:pStyle w:val="PlainText"/>
            </w:pPr>
            <w:r w:rsidRPr="00200F05">
              <w:t xml:space="preserve"> 119.3506   15.3265    6.47    0.0   15.0   90.0  100.00   50.00   50.00   7   1   2</w:t>
            </w:r>
          </w:p>
        </w:tc>
      </w:tr>
      <w:tr w:rsidR="00482E4C" w:rsidRPr="00200F05" w14:paraId="44C3BCC4" w14:textId="77777777" w:rsidTr="006A6F45">
        <w:tc>
          <w:tcPr>
            <w:tcW w:w="0" w:type="auto"/>
          </w:tcPr>
          <w:p w14:paraId="58BEF2BC" w14:textId="77777777" w:rsidR="00482E4C" w:rsidRPr="00200F05" w:rsidRDefault="00482E4C" w:rsidP="006A6F45">
            <w:pPr>
              <w:pStyle w:val="PlainText"/>
            </w:pPr>
          </w:p>
        </w:tc>
        <w:tc>
          <w:tcPr>
            <w:tcW w:w="0" w:type="auto"/>
          </w:tcPr>
          <w:p w14:paraId="3072F23C" w14:textId="77777777" w:rsidR="00482E4C" w:rsidRPr="00200F05" w:rsidRDefault="00482E4C" w:rsidP="006A6F45">
            <w:pPr>
              <w:pStyle w:val="PlainText"/>
            </w:pPr>
            <w:r w:rsidRPr="00200F05">
              <w:t xml:space="preserve"> 119.8017   15.3256   19.41    0.0   15.0   90.0  100.00   50.00   50.00   7   2   2</w:t>
            </w:r>
          </w:p>
        </w:tc>
      </w:tr>
      <w:tr w:rsidR="00482E4C" w:rsidRPr="00200F05" w14:paraId="043FFE9C" w14:textId="77777777" w:rsidTr="006A6F45">
        <w:tc>
          <w:tcPr>
            <w:tcW w:w="0" w:type="auto"/>
          </w:tcPr>
          <w:p w14:paraId="242D844B" w14:textId="77777777" w:rsidR="00482E4C" w:rsidRPr="00200F05" w:rsidRDefault="00482E4C" w:rsidP="006A6F45">
            <w:pPr>
              <w:pStyle w:val="PlainText"/>
            </w:pPr>
          </w:p>
        </w:tc>
        <w:tc>
          <w:tcPr>
            <w:tcW w:w="0" w:type="auto"/>
          </w:tcPr>
          <w:p w14:paraId="013909F7" w14:textId="77777777" w:rsidR="00482E4C" w:rsidRPr="00200F05" w:rsidRDefault="00482E4C" w:rsidP="006A6F45">
            <w:pPr>
              <w:pStyle w:val="PlainText"/>
            </w:pPr>
            <w:r w:rsidRPr="00200F05">
              <w:t xml:space="preserve"> 119.3511   15.7769    6.47    0.0   15.0   90.0  100.00   50.00   50.00   8   1   2</w:t>
            </w:r>
          </w:p>
        </w:tc>
      </w:tr>
      <w:tr w:rsidR="00482E4C" w:rsidRPr="00200F05" w14:paraId="2F68A545" w14:textId="77777777" w:rsidTr="006A6F45">
        <w:tc>
          <w:tcPr>
            <w:tcW w:w="0" w:type="auto"/>
          </w:tcPr>
          <w:p w14:paraId="26174ACA" w14:textId="77777777" w:rsidR="00482E4C" w:rsidRPr="00200F05" w:rsidRDefault="00482E4C" w:rsidP="006A6F45">
            <w:pPr>
              <w:pStyle w:val="PlainText"/>
            </w:pPr>
          </w:p>
        </w:tc>
        <w:tc>
          <w:tcPr>
            <w:tcW w:w="0" w:type="auto"/>
          </w:tcPr>
          <w:p w14:paraId="669CFB7C" w14:textId="77777777" w:rsidR="00482E4C" w:rsidRPr="00200F05" w:rsidRDefault="00482E4C" w:rsidP="006A6F45">
            <w:pPr>
              <w:pStyle w:val="PlainText"/>
            </w:pPr>
            <w:r w:rsidRPr="00200F05">
              <w:t xml:space="preserve"> 119.8032   15.7760   19.41    0.0   15.0   90.0  100.00   50.00   50.00   8   2   2</w:t>
            </w:r>
          </w:p>
        </w:tc>
      </w:tr>
      <w:tr w:rsidR="00482E4C" w:rsidRPr="00200F05" w14:paraId="12645010" w14:textId="77777777" w:rsidTr="006A6F45">
        <w:tc>
          <w:tcPr>
            <w:tcW w:w="0" w:type="auto"/>
          </w:tcPr>
          <w:p w14:paraId="5C99025C" w14:textId="77777777" w:rsidR="00482E4C" w:rsidRPr="00200F05" w:rsidRDefault="00482E4C" w:rsidP="006A6F45">
            <w:pPr>
              <w:pStyle w:val="PlainText"/>
            </w:pPr>
          </w:p>
        </w:tc>
        <w:tc>
          <w:tcPr>
            <w:tcW w:w="0" w:type="auto"/>
          </w:tcPr>
          <w:p w14:paraId="74FC6965" w14:textId="77777777" w:rsidR="00482E4C" w:rsidRPr="00200F05" w:rsidRDefault="00482E4C" w:rsidP="006A6F45">
            <w:pPr>
              <w:pStyle w:val="PlainText"/>
            </w:pPr>
            <w:r w:rsidRPr="00200F05">
              <w:t xml:space="preserve"> 119.3516   16.2274    6.47    0.0   15.0   90.0  100.00   50.00   50.00   9   1   2</w:t>
            </w:r>
          </w:p>
        </w:tc>
      </w:tr>
      <w:tr w:rsidR="00482E4C" w:rsidRPr="00200F05" w14:paraId="6F8AB12C" w14:textId="77777777" w:rsidTr="006A6F45">
        <w:tc>
          <w:tcPr>
            <w:tcW w:w="0" w:type="auto"/>
          </w:tcPr>
          <w:p w14:paraId="2D603FC5" w14:textId="77777777" w:rsidR="00482E4C" w:rsidRPr="00200F05" w:rsidRDefault="00482E4C" w:rsidP="006A6F45">
            <w:pPr>
              <w:pStyle w:val="PlainText"/>
            </w:pPr>
          </w:p>
        </w:tc>
        <w:tc>
          <w:tcPr>
            <w:tcW w:w="0" w:type="auto"/>
          </w:tcPr>
          <w:p w14:paraId="607B26C1" w14:textId="77777777" w:rsidR="00482E4C" w:rsidRPr="00200F05" w:rsidRDefault="00482E4C" w:rsidP="006A6F45">
            <w:pPr>
              <w:pStyle w:val="PlainText"/>
            </w:pPr>
            <w:r w:rsidRPr="00200F05">
              <w:t xml:space="preserve"> 119.8047   16.2264   19.41    0.0   15.0   90.0  100.00   50.00   50.00   9   2   2</w:t>
            </w:r>
          </w:p>
        </w:tc>
      </w:tr>
      <w:tr w:rsidR="00482E4C" w:rsidRPr="00200F05" w14:paraId="2FD6EE72" w14:textId="77777777" w:rsidTr="006A6F45">
        <w:tc>
          <w:tcPr>
            <w:tcW w:w="0" w:type="auto"/>
          </w:tcPr>
          <w:p w14:paraId="36BBD6E0" w14:textId="77777777" w:rsidR="00482E4C" w:rsidRPr="00200F05" w:rsidRDefault="00482E4C" w:rsidP="006A6F45">
            <w:pPr>
              <w:pStyle w:val="PlainText"/>
            </w:pPr>
          </w:p>
        </w:tc>
        <w:tc>
          <w:tcPr>
            <w:tcW w:w="0" w:type="auto"/>
          </w:tcPr>
          <w:p w14:paraId="5F2F2CCF" w14:textId="77777777" w:rsidR="00482E4C" w:rsidRPr="00200F05" w:rsidRDefault="00482E4C" w:rsidP="006A6F45">
            <w:pPr>
              <w:pStyle w:val="PlainText"/>
            </w:pPr>
            <w:r w:rsidRPr="00200F05">
              <w:t xml:space="preserve"> 119.3521   16.6778    6.47    0.0   15.0   90.0  100.00   50.00   50.00  10   1   2</w:t>
            </w:r>
          </w:p>
        </w:tc>
      </w:tr>
      <w:tr w:rsidR="00482E4C" w:rsidRPr="00200F05" w14:paraId="77F2774F" w14:textId="77777777" w:rsidTr="006A6F45">
        <w:tc>
          <w:tcPr>
            <w:tcW w:w="0" w:type="auto"/>
          </w:tcPr>
          <w:p w14:paraId="63865ECF" w14:textId="77777777" w:rsidR="00482E4C" w:rsidRPr="00200F05" w:rsidRDefault="00482E4C" w:rsidP="006A6F45">
            <w:pPr>
              <w:pStyle w:val="PlainText"/>
            </w:pPr>
          </w:p>
        </w:tc>
        <w:tc>
          <w:tcPr>
            <w:tcW w:w="0" w:type="auto"/>
          </w:tcPr>
          <w:p w14:paraId="34F00B68" w14:textId="77777777" w:rsidR="00482E4C" w:rsidRPr="00200F05" w:rsidRDefault="00482E4C" w:rsidP="006A6F45">
            <w:pPr>
              <w:pStyle w:val="PlainText"/>
            </w:pPr>
            <w:r w:rsidRPr="00200F05">
              <w:t xml:space="preserve"> 119.8063   16.6768   19.41    0.0   15.0   90.0  100.00   50.00   50.00  10   2   2</w:t>
            </w:r>
          </w:p>
        </w:tc>
      </w:tr>
      <w:tr w:rsidR="00482E4C" w:rsidRPr="00200F05" w14:paraId="33FCB3F8" w14:textId="77777777" w:rsidTr="006A6F45">
        <w:tc>
          <w:tcPr>
            <w:tcW w:w="0" w:type="auto"/>
          </w:tcPr>
          <w:p w14:paraId="2BD80C6F" w14:textId="77777777" w:rsidR="00482E4C" w:rsidRPr="00200F05" w:rsidRDefault="00482E4C" w:rsidP="006A6F45">
            <w:pPr>
              <w:pStyle w:val="PlainText"/>
            </w:pPr>
          </w:p>
        </w:tc>
        <w:tc>
          <w:tcPr>
            <w:tcW w:w="0" w:type="auto"/>
          </w:tcPr>
          <w:p w14:paraId="1A61C62F" w14:textId="77777777" w:rsidR="00482E4C" w:rsidRPr="00200F05" w:rsidRDefault="00482E4C" w:rsidP="006A6F45">
            <w:pPr>
              <w:pStyle w:val="PlainText"/>
            </w:pPr>
            <w:r w:rsidRPr="00200F05">
              <w:t xml:space="preserve"> 119.3526   17.1283    6.47    0.0   15.0   90.0  100.00   50.00   50.00  11   1   2</w:t>
            </w:r>
          </w:p>
        </w:tc>
      </w:tr>
      <w:tr w:rsidR="00482E4C" w:rsidRPr="00200F05" w14:paraId="5BA4C66D" w14:textId="77777777" w:rsidTr="006A6F45">
        <w:tc>
          <w:tcPr>
            <w:tcW w:w="0" w:type="auto"/>
          </w:tcPr>
          <w:p w14:paraId="00910218" w14:textId="77777777" w:rsidR="00482E4C" w:rsidRPr="00200F05" w:rsidRDefault="00482E4C" w:rsidP="006A6F45">
            <w:pPr>
              <w:pStyle w:val="PlainText"/>
            </w:pPr>
          </w:p>
        </w:tc>
        <w:tc>
          <w:tcPr>
            <w:tcW w:w="0" w:type="auto"/>
          </w:tcPr>
          <w:p w14:paraId="560A13C1" w14:textId="77777777" w:rsidR="00482E4C" w:rsidRPr="00200F05" w:rsidRDefault="00482E4C" w:rsidP="006A6F45">
            <w:pPr>
              <w:pStyle w:val="PlainText"/>
            </w:pPr>
            <w:r w:rsidRPr="00200F05">
              <w:t xml:space="preserve"> 119.8079   17.1272   19.41    0.0   15.0   90.0  100.00   50.00   50.00  11   2   2</w:t>
            </w:r>
          </w:p>
        </w:tc>
      </w:tr>
      <w:tr w:rsidR="00482E4C" w:rsidRPr="00200F05" w14:paraId="0E0F0A95" w14:textId="77777777" w:rsidTr="006A6F45">
        <w:tc>
          <w:tcPr>
            <w:tcW w:w="0" w:type="auto"/>
          </w:tcPr>
          <w:p w14:paraId="5B5D3DCE" w14:textId="77777777" w:rsidR="00482E4C" w:rsidRPr="00200F05" w:rsidRDefault="00482E4C" w:rsidP="006A6F45">
            <w:pPr>
              <w:pStyle w:val="PlainText"/>
            </w:pPr>
          </w:p>
        </w:tc>
        <w:tc>
          <w:tcPr>
            <w:tcW w:w="0" w:type="auto"/>
          </w:tcPr>
          <w:p w14:paraId="2318EB7E" w14:textId="77777777" w:rsidR="00482E4C" w:rsidRPr="00200F05" w:rsidRDefault="00482E4C" w:rsidP="006A6F45">
            <w:pPr>
              <w:pStyle w:val="PlainText"/>
            </w:pPr>
            <w:r w:rsidRPr="00200F05">
              <w:t xml:space="preserve"> 119.3532   17.5787    6.47    0.0   15.0   90.0  100.00   50.00   50.00  12   1   2</w:t>
            </w:r>
          </w:p>
        </w:tc>
      </w:tr>
      <w:tr w:rsidR="00482E4C" w:rsidRPr="00200F05" w14:paraId="72DF5D59" w14:textId="77777777" w:rsidTr="006A6F45">
        <w:tc>
          <w:tcPr>
            <w:tcW w:w="0" w:type="auto"/>
          </w:tcPr>
          <w:p w14:paraId="7215A661" w14:textId="77777777" w:rsidR="00482E4C" w:rsidRPr="00200F05" w:rsidRDefault="00482E4C" w:rsidP="006A6F45">
            <w:pPr>
              <w:pStyle w:val="PlainText"/>
            </w:pPr>
          </w:p>
        </w:tc>
        <w:tc>
          <w:tcPr>
            <w:tcW w:w="0" w:type="auto"/>
          </w:tcPr>
          <w:p w14:paraId="439CD68B" w14:textId="77777777" w:rsidR="00482E4C" w:rsidRPr="00200F05" w:rsidRDefault="00482E4C" w:rsidP="006A6F45">
            <w:pPr>
              <w:pStyle w:val="PlainText"/>
            </w:pPr>
            <w:r w:rsidRPr="00200F05">
              <w:t xml:space="preserve"> 119.8096   17.5777   19.41    0.0   15.0   90.0  100.00   50.00   50.00  12   2   2</w:t>
            </w:r>
          </w:p>
        </w:tc>
      </w:tr>
      <w:tr w:rsidR="00482E4C" w:rsidRPr="00200F05" w14:paraId="6076A08B" w14:textId="77777777" w:rsidTr="006A6F45">
        <w:tc>
          <w:tcPr>
            <w:tcW w:w="0" w:type="auto"/>
          </w:tcPr>
          <w:p w14:paraId="7E0D0AC7" w14:textId="77777777" w:rsidR="00482E4C" w:rsidRPr="00200F05" w:rsidRDefault="00482E4C" w:rsidP="006A6F45">
            <w:pPr>
              <w:pStyle w:val="PlainText"/>
            </w:pPr>
          </w:p>
        </w:tc>
        <w:tc>
          <w:tcPr>
            <w:tcW w:w="0" w:type="auto"/>
          </w:tcPr>
          <w:p w14:paraId="5563606A" w14:textId="77777777" w:rsidR="00482E4C" w:rsidRPr="00200F05" w:rsidRDefault="00482E4C" w:rsidP="006A6F45">
            <w:pPr>
              <w:pStyle w:val="PlainText"/>
            </w:pPr>
            <w:r w:rsidRPr="00200F05">
              <w:t xml:space="preserve"> 119.3538   18.0291    6.47    0.0   15.0   90.0  100.00   50.00   50.00  13   1   2</w:t>
            </w:r>
          </w:p>
        </w:tc>
      </w:tr>
      <w:tr w:rsidR="00482E4C" w:rsidRPr="00200F05" w14:paraId="24B05CB2" w14:textId="77777777" w:rsidTr="006A6F45">
        <w:tc>
          <w:tcPr>
            <w:tcW w:w="0" w:type="auto"/>
          </w:tcPr>
          <w:p w14:paraId="41F9CCC3" w14:textId="77777777" w:rsidR="00482E4C" w:rsidRPr="00200F05" w:rsidRDefault="00482E4C" w:rsidP="006A6F45">
            <w:pPr>
              <w:pStyle w:val="PlainText"/>
            </w:pPr>
          </w:p>
        </w:tc>
        <w:tc>
          <w:tcPr>
            <w:tcW w:w="0" w:type="auto"/>
          </w:tcPr>
          <w:p w14:paraId="27312DA2" w14:textId="77777777" w:rsidR="00482E4C" w:rsidRPr="00200F05" w:rsidRDefault="00482E4C" w:rsidP="006A6F45">
            <w:pPr>
              <w:pStyle w:val="PlainText"/>
            </w:pPr>
            <w:r w:rsidRPr="00200F05">
              <w:t xml:space="preserve"> 119.8114   18.0281   19.41    0.0   15.0   90.0  100.00   50.00   50.00  13   2   2</w:t>
            </w:r>
          </w:p>
        </w:tc>
      </w:tr>
      <w:tr w:rsidR="00482E4C" w:rsidRPr="00200F05" w14:paraId="0937A597" w14:textId="77777777" w:rsidTr="006A6F45">
        <w:tc>
          <w:tcPr>
            <w:tcW w:w="0" w:type="auto"/>
          </w:tcPr>
          <w:p w14:paraId="1CE0DF06" w14:textId="77777777" w:rsidR="00482E4C" w:rsidRPr="00200F05" w:rsidRDefault="00482E4C" w:rsidP="006A6F45">
            <w:pPr>
              <w:pStyle w:val="PlainText"/>
            </w:pPr>
          </w:p>
        </w:tc>
        <w:tc>
          <w:tcPr>
            <w:tcW w:w="0" w:type="auto"/>
          </w:tcPr>
          <w:p w14:paraId="79D8B228" w14:textId="77777777" w:rsidR="00482E4C" w:rsidRPr="00200F05" w:rsidRDefault="00482E4C" w:rsidP="006A6F45">
            <w:pPr>
              <w:pStyle w:val="PlainText"/>
            </w:pPr>
            <w:r w:rsidRPr="00200F05">
              <w:t xml:space="preserve"> 119.4503   18.3022    6.47   36.4   15.0   90.0  100.00   50.00   50.00  14   1   3</w:t>
            </w:r>
          </w:p>
        </w:tc>
      </w:tr>
      <w:tr w:rsidR="00482E4C" w:rsidRPr="00200F05" w14:paraId="46CBA8A5" w14:textId="77777777" w:rsidTr="006A6F45">
        <w:tc>
          <w:tcPr>
            <w:tcW w:w="0" w:type="auto"/>
          </w:tcPr>
          <w:p w14:paraId="36D84B7A" w14:textId="77777777" w:rsidR="00482E4C" w:rsidRPr="00200F05" w:rsidRDefault="00482E4C" w:rsidP="006A6F45">
            <w:pPr>
              <w:pStyle w:val="PlainText"/>
            </w:pPr>
          </w:p>
        </w:tc>
        <w:tc>
          <w:tcPr>
            <w:tcW w:w="0" w:type="auto"/>
          </w:tcPr>
          <w:p w14:paraId="22D454F3" w14:textId="77777777" w:rsidR="00482E4C" w:rsidRPr="00200F05" w:rsidRDefault="00482E4C" w:rsidP="006A6F45">
            <w:pPr>
              <w:pStyle w:val="PlainText"/>
            </w:pPr>
            <w:r w:rsidRPr="00200F05">
              <w:t xml:space="preserve"> 119.8185   18.0435   19.41   36.4   15.0   90.0  100.00   50.00   50.00  14   2   3</w:t>
            </w:r>
          </w:p>
        </w:tc>
      </w:tr>
      <w:tr w:rsidR="00482E4C" w:rsidRPr="00200F05" w14:paraId="5C05FF06" w14:textId="77777777" w:rsidTr="006A6F45">
        <w:tc>
          <w:tcPr>
            <w:tcW w:w="0" w:type="auto"/>
          </w:tcPr>
          <w:p w14:paraId="0E11AEE4" w14:textId="77777777" w:rsidR="00482E4C" w:rsidRPr="00200F05" w:rsidRDefault="00482E4C" w:rsidP="006A6F45">
            <w:pPr>
              <w:pStyle w:val="PlainText"/>
            </w:pPr>
          </w:p>
        </w:tc>
        <w:tc>
          <w:tcPr>
            <w:tcW w:w="0" w:type="auto"/>
          </w:tcPr>
          <w:p w14:paraId="576F1859" w14:textId="77777777" w:rsidR="00482E4C" w:rsidRPr="00200F05" w:rsidRDefault="00482E4C" w:rsidP="006A6F45">
            <w:pPr>
              <w:pStyle w:val="PlainText"/>
            </w:pPr>
            <w:r w:rsidRPr="00200F05">
              <w:t xml:space="preserve"> 119.7330   18.6644    6.47   36.4   15.0   90.0  100.00   50.00   50.00  15   1   3</w:t>
            </w:r>
          </w:p>
        </w:tc>
      </w:tr>
      <w:tr w:rsidR="00482E4C" w:rsidRPr="00200F05" w14:paraId="19DCB275" w14:textId="77777777" w:rsidTr="006A6F45">
        <w:tc>
          <w:tcPr>
            <w:tcW w:w="0" w:type="auto"/>
          </w:tcPr>
          <w:p w14:paraId="6D156A36" w14:textId="77777777" w:rsidR="00482E4C" w:rsidRPr="00200F05" w:rsidRDefault="00482E4C" w:rsidP="006A6F45">
            <w:pPr>
              <w:pStyle w:val="PlainText"/>
            </w:pPr>
          </w:p>
        </w:tc>
        <w:tc>
          <w:tcPr>
            <w:tcW w:w="0" w:type="auto"/>
          </w:tcPr>
          <w:p w14:paraId="69987C12" w14:textId="77777777" w:rsidR="00482E4C" w:rsidRPr="00200F05" w:rsidRDefault="00482E4C" w:rsidP="006A6F45">
            <w:pPr>
              <w:pStyle w:val="PlainText"/>
            </w:pPr>
            <w:r w:rsidRPr="00200F05">
              <w:t xml:space="preserve"> 120.1018   18.4054   19.41   36.4   15.0   90.0  100.00   50.00   50.00  15   2   3</w:t>
            </w:r>
          </w:p>
        </w:tc>
      </w:tr>
      <w:tr w:rsidR="00482E4C" w:rsidRPr="00200F05" w14:paraId="4E38040F" w14:textId="77777777" w:rsidTr="006A6F45">
        <w:tc>
          <w:tcPr>
            <w:tcW w:w="0" w:type="auto"/>
          </w:tcPr>
          <w:p w14:paraId="42B6E5E8" w14:textId="77777777" w:rsidR="00482E4C" w:rsidRPr="00200F05" w:rsidRDefault="00482E4C" w:rsidP="006A6F45">
            <w:pPr>
              <w:pStyle w:val="PlainText"/>
            </w:pPr>
          </w:p>
        </w:tc>
        <w:tc>
          <w:tcPr>
            <w:tcW w:w="0" w:type="auto"/>
          </w:tcPr>
          <w:p w14:paraId="7D9EBFFB" w14:textId="77777777" w:rsidR="00482E4C" w:rsidRPr="00200F05" w:rsidRDefault="00482E4C" w:rsidP="006A6F45">
            <w:pPr>
              <w:pStyle w:val="PlainText"/>
            </w:pPr>
            <w:r w:rsidRPr="00200F05">
              <w:t xml:space="preserve"> 120.0168   19.0260    6.47   36.5   15.0   90.0  100.00   50.00   50.00  16   1   3</w:t>
            </w:r>
          </w:p>
        </w:tc>
      </w:tr>
      <w:tr w:rsidR="00482E4C" w:rsidRPr="00200F05" w14:paraId="34C6EF78" w14:textId="77777777" w:rsidTr="006A6F45">
        <w:tc>
          <w:tcPr>
            <w:tcW w:w="0" w:type="auto"/>
          </w:tcPr>
          <w:p w14:paraId="5600814C" w14:textId="77777777" w:rsidR="00482E4C" w:rsidRPr="00200F05" w:rsidRDefault="00482E4C" w:rsidP="006A6F45">
            <w:pPr>
              <w:pStyle w:val="PlainText"/>
            </w:pPr>
          </w:p>
        </w:tc>
        <w:tc>
          <w:tcPr>
            <w:tcW w:w="0" w:type="auto"/>
          </w:tcPr>
          <w:p w14:paraId="6C6D363F" w14:textId="77777777" w:rsidR="00482E4C" w:rsidRPr="00200F05" w:rsidRDefault="00482E4C" w:rsidP="006A6F45">
            <w:pPr>
              <w:pStyle w:val="PlainText"/>
            </w:pPr>
            <w:r w:rsidRPr="00200F05">
              <w:t xml:space="preserve"> 120.3859   18.7665   19.41   36.5   15.0   90.0  100.00   50.00   50.00  16   2   3</w:t>
            </w:r>
          </w:p>
        </w:tc>
      </w:tr>
      <w:tr w:rsidR="00482E4C" w:rsidRPr="00200F05" w14:paraId="6449B35F" w14:textId="77777777" w:rsidTr="006A6F45">
        <w:tc>
          <w:tcPr>
            <w:tcW w:w="0" w:type="auto"/>
          </w:tcPr>
          <w:p w14:paraId="4EDDADAD" w14:textId="77777777" w:rsidR="00482E4C" w:rsidRPr="00200F05" w:rsidRDefault="00482E4C" w:rsidP="006A6F45">
            <w:pPr>
              <w:pStyle w:val="PlainText"/>
            </w:pPr>
          </w:p>
        </w:tc>
        <w:tc>
          <w:tcPr>
            <w:tcW w:w="0" w:type="auto"/>
          </w:tcPr>
          <w:p w14:paraId="295CB2F2" w14:textId="77777777" w:rsidR="00482E4C" w:rsidRPr="00200F05" w:rsidRDefault="00482E4C" w:rsidP="006A6F45">
            <w:pPr>
              <w:pStyle w:val="PlainText"/>
            </w:pPr>
            <w:r w:rsidRPr="00200F05">
              <w:t xml:space="preserve"> 120.3019   19.3872    6.47   36.6   15.0   90.0  100.00   50.00   50.00  17   1   3</w:t>
            </w:r>
          </w:p>
        </w:tc>
      </w:tr>
      <w:tr w:rsidR="00482E4C" w:rsidRPr="00200F05" w14:paraId="1EAAB34B" w14:textId="77777777" w:rsidTr="006A6F45">
        <w:tc>
          <w:tcPr>
            <w:tcW w:w="0" w:type="auto"/>
          </w:tcPr>
          <w:p w14:paraId="7A732BF5" w14:textId="77777777" w:rsidR="00482E4C" w:rsidRPr="00200F05" w:rsidRDefault="00482E4C" w:rsidP="006A6F45">
            <w:pPr>
              <w:pStyle w:val="PlainText"/>
            </w:pPr>
          </w:p>
        </w:tc>
        <w:tc>
          <w:tcPr>
            <w:tcW w:w="0" w:type="auto"/>
          </w:tcPr>
          <w:p w14:paraId="2F6A5E26" w14:textId="77777777" w:rsidR="00482E4C" w:rsidRPr="00200F05" w:rsidRDefault="00482E4C" w:rsidP="006A6F45">
            <w:pPr>
              <w:pStyle w:val="PlainText"/>
            </w:pPr>
            <w:r w:rsidRPr="00200F05">
              <w:t xml:space="preserve"> 120.6713   19.1271   19.41   36.6   15.0   90.0  100.00   50.00   50.00  17   2   3</w:t>
            </w:r>
          </w:p>
        </w:tc>
      </w:tr>
      <w:tr w:rsidR="00482E4C" w:rsidRPr="00200F05" w14:paraId="39D98049" w14:textId="77777777" w:rsidTr="006A6F45">
        <w:tc>
          <w:tcPr>
            <w:tcW w:w="0" w:type="auto"/>
          </w:tcPr>
          <w:p w14:paraId="15AD15C5" w14:textId="77777777" w:rsidR="00482E4C" w:rsidRPr="00200F05" w:rsidRDefault="00482E4C" w:rsidP="006A6F45">
            <w:pPr>
              <w:pStyle w:val="PlainText"/>
            </w:pPr>
          </w:p>
        </w:tc>
        <w:tc>
          <w:tcPr>
            <w:tcW w:w="0" w:type="auto"/>
          </w:tcPr>
          <w:p w14:paraId="2C28F205" w14:textId="77777777" w:rsidR="00482E4C" w:rsidRPr="00200F05" w:rsidRDefault="00482E4C" w:rsidP="006A6F45">
            <w:pPr>
              <w:pStyle w:val="PlainText"/>
            </w:pPr>
            <w:r w:rsidRPr="00200F05">
              <w:t xml:space="preserve"> 120.5882   19.7479    6.47   36.7   15.0   90.0  100.00   50.00   50.00  18   1   3</w:t>
            </w:r>
          </w:p>
        </w:tc>
      </w:tr>
      <w:tr w:rsidR="00482E4C" w:rsidRPr="00200F05" w14:paraId="3555F4C2" w14:textId="77777777" w:rsidTr="006A6F45">
        <w:tc>
          <w:tcPr>
            <w:tcW w:w="0" w:type="auto"/>
          </w:tcPr>
          <w:p w14:paraId="681B3B85" w14:textId="77777777" w:rsidR="00482E4C" w:rsidRPr="00200F05" w:rsidRDefault="00482E4C" w:rsidP="006A6F45">
            <w:pPr>
              <w:pStyle w:val="PlainText"/>
            </w:pPr>
          </w:p>
        </w:tc>
        <w:tc>
          <w:tcPr>
            <w:tcW w:w="0" w:type="auto"/>
          </w:tcPr>
          <w:p w14:paraId="77C756B2" w14:textId="77777777" w:rsidR="00482E4C" w:rsidRPr="00200F05" w:rsidRDefault="00482E4C" w:rsidP="006A6F45">
            <w:pPr>
              <w:pStyle w:val="PlainText"/>
            </w:pPr>
            <w:r w:rsidRPr="00200F05">
              <w:t xml:space="preserve"> 120.9580   19.4872   19.41   36.7   15.0   90.0  100.00   50.00   50.00  18   2   3</w:t>
            </w:r>
          </w:p>
        </w:tc>
      </w:tr>
      <w:tr w:rsidR="00482E4C" w:rsidRPr="00200F05" w14:paraId="1EF20698" w14:textId="77777777" w:rsidTr="006A6F45">
        <w:tc>
          <w:tcPr>
            <w:tcW w:w="0" w:type="auto"/>
          </w:tcPr>
          <w:p w14:paraId="3D9B8753" w14:textId="77777777" w:rsidR="00482E4C" w:rsidRPr="00200F05" w:rsidRDefault="00482E4C" w:rsidP="006A6F45">
            <w:pPr>
              <w:pStyle w:val="PlainText"/>
            </w:pPr>
          </w:p>
        </w:tc>
        <w:tc>
          <w:tcPr>
            <w:tcW w:w="0" w:type="auto"/>
          </w:tcPr>
          <w:p w14:paraId="12A3549F" w14:textId="77777777" w:rsidR="00482E4C" w:rsidRPr="00200F05" w:rsidRDefault="00482E4C" w:rsidP="006A6F45">
            <w:pPr>
              <w:pStyle w:val="PlainText"/>
            </w:pPr>
            <w:r w:rsidRPr="00200F05">
              <w:t xml:space="preserve"> 120.6844   20.2609    6.47  -10.5   15.0   90.0  100.00   50.00   50.00  19   1   4</w:t>
            </w:r>
          </w:p>
        </w:tc>
      </w:tr>
      <w:tr w:rsidR="00482E4C" w:rsidRPr="00200F05" w14:paraId="5C7AAF38" w14:textId="77777777" w:rsidTr="006A6F45">
        <w:tc>
          <w:tcPr>
            <w:tcW w:w="0" w:type="auto"/>
          </w:tcPr>
          <w:p w14:paraId="45F3BCDA" w14:textId="77777777" w:rsidR="00482E4C" w:rsidRPr="00200F05" w:rsidRDefault="00482E4C" w:rsidP="006A6F45">
            <w:pPr>
              <w:pStyle w:val="PlainText"/>
            </w:pPr>
          </w:p>
        </w:tc>
        <w:tc>
          <w:tcPr>
            <w:tcW w:w="0" w:type="auto"/>
          </w:tcPr>
          <w:p w14:paraId="32A0C38C" w14:textId="77777777" w:rsidR="00482E4C" w:rsidRPr="00200F05" w:rsidRDefault="00482E4C" w:rsidP="006A6F45">
            <w:pPr>
              <w:pStyle w:val="PlainText"/>
            </w:pPr>
            <w:r w:rsidRPr="00200F05">
              <w:t xml:space="preserve"> 121.1409   20.3387   19.41  -10.5   15.0   90.0  100.00   50.00   50.00  19   2   4</w:t>
            </w:r>
          </w:p>
        </w:tc>
      </w:tr>
      <w:tr w:rsidR="00482E4C" w:rsidRPr="00200F05" w14:paraId="7E42279F" w14:textId="77777777" w:rsidTr="006A6F45">
        <w:tc>
          <w:tcPr>
            <w:tcW w:w="0" w:type="auto"/>
          </w:tcPr>
          <w:p w14:paraId="69A0DD9E" w14:textId="77777777" w:rsidR="00482E4C" w:rsidRPr="00200F05" w:rsidRDefault="00482E4C" w:rsidP="006A6F45">
            <w:pPr>
              <w:pStyle w:val="PlainText"/>
            </w:pPr>
          </w:p>
        </w:tc>
        <w:tc>
          <w:tcPr>
            <w:tcW w:w="0" w:type="auto"/>
          </w:tcPr>
          <w:p w14:paraId="5B62F447" w14:textId="77777777" w:rsidR="00482E4C" w:rsidRPr="00200F05" w:rsidRDefault="00482E4C" w:rsidP="006A6F45">
            <w:pPr>
              <w:pStyle w:val="PlainText"/>
            </w:pPr>
            <w:r w:rsidRPr="00200F05">
              <w:t xml:space="preserve"> 120.5975   20.7038    6.47  -10.5   15.0   90.0  100.00   50.00   50.00  20   1   4</w:t>
            </w:r>
          </w:p>
        </w:tc>
      </w:tr>
      <w:tr w:rsidR="00482E4C" w:rsidRPr="00200F05" w14:paraId="502343BA" w14:textId="77777777" w:rsidTr="006A6F45">
        <w:tc>
          <w:tcPr>
            <w:tcW w:w="0" w:type="auto"/>
          </w:tcPr>
          <w:p w14:paraId="4AF70B2D" w14:textId="77777777" w:rsidR="00482E4C" w:rsidRPr="00200F05" w:rsidRDefault="00482E4C" w:rsidP="006A6F45">
            <w:pPr>
              <w:pStyle w:val="PlainText"/>
            </w:pPr>
          </w:p>
        </w:tc>
        <w:tc>
          <w:tcPr>
            <w:tcW w:w="0" w:type="auto"/>
          </w:tcPr>
          <w:p w14:paraId="0274A67A" w14:textId="77777777" w:rsidR="00482E4C" w:rsidRPr="00200F05" w:rsidRDefault="00482E4C" w:rsidP="006A6F45">
            <w:pPr>
              <w:pStyle w:val="PlainText"/>
            </w:pPr>
            <w:r w:rsidRPr="00200F05">
              <w:t xml:space="preserve"> 121.0552   20.7818   19.41  -10.5   15.0   90.0  100.00   50.00   50.00  20   2   4</w:t>
            </w:r>
          </w:p>
        </w:tc>
      </w:tr>
      <w:tr w:rsidR="00482E4C" w:rsidRPr="00200F05" w14:paraId="53F62488" w14:textId="77777777" w:rsidTr="006A6F45">
        <w:tc>
          <w:tcPr>
            <w:tcW w:w="0" w:type="auto"/>
          </w:tcPr>
          <w:p w14:paraId="73EA1342" w14:textId="77777777" w:rsidR="00482E4C" w:rsidRPr="00200F05" w:rsidRDefault="00482E4C" w:rsidP="006A6F45">
            <w:pPr>
              <w:pStyle w:val="PlainText"/>
            </w:pPr>
          </w:p>
        </w:tc>
        <w:tc>
          <w:tcPr>
            <w:tcW w:w="0" w:type="auto"/>
          </w:tcPr>
          <w:p w14:paraId="75F1AFE7" w14:textId="77777777" w:rsidR="00482E4C" w:rsidRPr="00200F05" w:rsidRDefault="00482E4C" w:rsidP="006A6F45">
            <w:pPr>
              <w:pStyle w:val="PlainText"/>
            </w:pPr>
            <w:r w:rsidRPr="00200F05">
              <w:t xml:space="preserve"> 120.5100   21.1468    6.47  -10.5   15.0   90.0  100.00   50.00   50.00  21   1   4</w:t>
            </w:r>
          </w:p>
        </w:tc>
      </w:tr>
      <w:tr w:rsidR="00482E4C" w:rsidRPr="00200F05" w14:paraId="051B3109" w14:textId="77777777" w:rsidTr="006A6F45">
        <w:tc>
          <w:tcPr>
            <w:tcW w:w="0" w:type="auto"/>
          </w:tcPr>
          <w:p w14:paraId="24E459BD" w14:textId="77777777" w:rsidR="00482E4C" w:rsidRPr="00200F05" w:rsidRDefault="00482E4C" w:rsidP="006A6F45">
            <w:pPr>
              <w:pStyle w:val="PlainText"/>
            </w:pPr>
          </w:p>
        </w:tc>
        <w:tc>
          <w:tcPr>
            <w:tcW w:w="0" w:type="auto"/>
          </w:tcPr>
          <w:p w14:paraId="67536373" w14:textId="77777777" w:rsidR="00482E4C" w:rsidRPr="00200F05" w:rsidRDefault="00482E4C" w:rsidP="006A6F45">
            <w:pPr>
              <w:pStyle w:val="PlainText"/>
            </w:pPr>
            <w:r w:rsidRPr="00200F05">
              <w:t xml:space="preserve"> 120.9691   21.2250   19.41  -10.5   15.0   90.0  100.00   50.00   50.00  21   2   4</w:t>
            </w:r>
          </w:p>
        </w:tc>
      </w:tr>
      <w:tr w:rsidR="00482E4C" w:rsidRPr="00200F05" w14:paraId="22AA2D4F" w14:textId="77777777" w:rsidTr="006A6F45">
        <w:tc>
          <w:tcPr>
            <w:tcW w:w="0" w:type="auto"/>
          </w:tcPr>
          <w:p w14:paraId="7F34DC37" w14:textId="77777777" w:rsidR="00482E4C" w:rsidRPr="00200F05" w:rsidRDefault="00482E4C" w:rsidP="006A6F45">
            <w:pPr>
              <w:pStyle w:val="PlainText"/>
            </w:pPr>
          </w:p>
        </w:tc>
        <w:tc>
          <w:tcPr>
            <w:tcW w:w="0" w:type="auto"/>
          </w:tcPr>
          <w:p w14:paraId="29F121CB" w14:textId="77777777" w:rsidR="00482E4C" w:rsidRPr="00200F05" w:rsidRDefault="00482E4C" w:rsidP="006A6F45">
            <w:pPr>
              <w:pStyle w:val="PlainText"/>
            </w:pPr>
            <w:r w:rsidRPr="00200F05">
              <w:t xml:space="preserve"> 120.4220   21.5897    6.47  -10.5   15.0   90.0  100.00   50.00   50.00  22   1   4</w:t>
            </w:r>
          </w:p>
        </w:tc>
      </w:tr>
      <w:tr w:rsidR="00482E4C" w:rsidRPr="00200F05" w14:paraId="487EBF05" w14:textId="77777777" w:rsidTr="006A6F45">
        <w:tc>
          <w:tcPr>
            <w:tcW w:w="0" w:type="auto"/>
          </w:tcPr>
          <w:p w14:paraId="7598EAE4" w14:textId="77777777" w:rsidR="00482E4C" w:rsidRPr="00200F05" w:rsidRDefault="00482E4C" w:rsidP="006A6F45">
            <w:pPr>
              <w:pStyle w:val="PlainText"/>
            </w:pPr>
          </w:p>
        </w:tc>
        <w:tc>
          <w:tcPr>
            <w:tcW w:w="0" w:type="auto"/>
          </w:tcPr>
          <w:p w14:paraId="067819B4" w14:textId="77777777" w:rsidR="00482E4C" w:rsidRPr="00200F05" w:rsidRDefault="00482E4C" w:rsidP="006A6F45">
            <w:pPr>
              <w:pStyle w:val="PlainText"/>
            </w:pPr>
            <w:r w:rsidRPr="00200F05">
              <w:t xml:space="preserve"> 120.8825   21.6681   19.41  -10.5   15.0   90.0  100.00   50.00   50.00  22   2   4</w:t>
            </w:r>
          </w:p>
        </w:tc>
      </w:tr>
      <w:tr w:rsidR="00482E4C" w:rsidRPr="00200F05" w14:paraId="7CC28D3A" w14:textId="77777777" w:rsidTr="006A6F45">
        <w:tc>
          <w:tcPr>
            <w:tcW w:w="0" w:type="auto"/>
          </w:tcPr>
          <w:p w14:paraId="4172F83C" w14:textId="77777777" w:rsidR="00482E4C" w:rsidRPr="00200F05" w:rsidRDefault="00482E4C" w:rsidP="006A6F45">
            <w:pPr>
              <w:pStyle w:val="PlainText"/>
            </w:pPr>
          </w:p>
        </w:tc>
        <w:tc>
          <w:tcPr>
            <w:tcW w:w="0" w:type="auto"/>
          </w:tcPr>
          <w:p w14:paraId="72A9F255" w14:textId="77777777" w:rsidR="00482E4C" w:rsidRPr="00200F05" w:rsidRDefault="00482E4C" w:rsidP="006A6F45">
            <w:pPr>
              <w:pStyle w:val="PlainText"/>
            </w:pPr>
            <w:r w:rsidRPr="00200F05">
              <w:t xml:space="preserve"> 120.3336   22.0326    6.47  -10.6   15.0   90.0  100.00   50.00   50.00  23   1   4</w:t>
            </w:r>
          </w:p>
        </w:tc>
      </w:tr>
      <w:tr w:rsidR="00482E4C" w:rsidRPr="00200F05" w14:paraId="758984B4" w14:textId="77777777" w:rsidTr="006A6F45">
        <w:tc>
          <w:tcPr>
            <w:tcW w:w="0" w:type="auto"/>
          </w:tcPr>
          <w:p w14:paraId="4EB0EF11" w14:textId="77777777" w:rsidR="00482E4C" w:rsidRPr="00200F05" w:rsidRDefault="00482E4C" w:rsidP="006A6F45">
            <w:pPr>
              <w:pStyle w:val="PlainText"/>
            </w:pPr>
          </w:p>
        </w:tc>
        <w:tc>
          <w:tcPr>
            <w:tcW w:w="0" w:type="auto"/>
          </w:tcPr>
          <w:p w14:paraId="74D048E6" w14:textId="77777777" w:rsidR="00482E4C" w:rsidRPr="00200F05" w:rsidRDefault="00482E4C" w:rsidP="006A6F45">
            <w:pPr>
              <w:pStyle w:val="PlainText"/>
            </w:pPr>
            <w:r w:rsidRPr="00200F05">
              <w:t xml:space="preserve"> 120.7953   22.1112   19.41  -10.6   15.0   90.0  100.00   50.00   50.00  23   2   4</w:t>
            </w:r>
          </w:p>
        </w:tc>
      </w:tr>
      <w:tr w:rsidR="00482E4C" w:rsidRPr="00200F05" w14:paraId="218584D8" w14:textId="77777777" w:rsidTr="006A6F45">
        <w:tc>
          <w:tcPr>
            <w:tcW w:w="0" w:type="auto"/>
          </w:tcPr>
          <w:p w14:paraId="37B4F5FC" w14:textId="77777777" w:rsidR="00482E4C" w:rsidRPr="00200F05" w:rsidRDefault="00482E4C" w:rsidP="006A6F45">
            <w:pPr>
              <w:pStyle w:val="PlainText"/>
            </w:pPr>
          </w:p>
        </w:tc>
        <w:tc>
          <w:tcPr>
            <w:tcW w:w="0" w:type="auto"/>
          </w:tcPr>
          <w:p w14:paraId="344DA37B" w14:textId="77777777" w:rsidR="00482E4C" w:rsidRPr="00200F05" w:rsidRDefault="00482E4C" w:rsidP="006A6F45">
            <w:pPr>
              <w:pStyle w:val="PlainText"/>
            </w:pPr>
            <w:r w:rsidRPr="00200F05">
              <w:t xml:space="preserve"> 120.2445   22.4755    6.47  -10.6   15.0   90.0  100.00   50.00   50.00  24   1   4</w:t>
            </w:r>
          </w:p>
        </w:tc>
      </w:tr>
      <w:tr w:rsidR="00482E4C" w:rsidRPr="00200F05" w14:paraId="1705A79E" w14:textId="77777777" w:rsidTr="006A6F45">
        <w:tc>
          <w:tcPr>
            <w:tcW w:w="0" w:type="auto"/>
          </w:tcPr>
          <w:p w14:paraId="1A46202C" w14:textId="77777777" w:rsidR="00482E4C" w:rsidRPr="00200F05" w:rsidRDefault="00482E4C" w:rsidP="006A6F45">
            <w:pPr>
              <w:pStyle w:val="PlainText"/>
            </w:pPr>
          </w:p>
        </w:tc>
        <w:tc>
          <w:tcPr>
            <w:tcW w:w="0" w:type="auto"/>
          </w:tcPr>
          <w:p w14:paraId="0F4CF953" w14:textId="77777777" w:rsidR="00482E4C" w:rsidRPr="00200F05" w:rsidRDefault="00482E4C" w:rsidP="006A6F45">
            <w:pPr>
              <w:pStyle w:val="PlainText"/>
            </w:pPr>
            <w:r w:rsidRPr="00200F05">
              <w:t xml:space="preserve"> 120.7077   22.5543   19.41  -10.6   15.0   90.0  100.00   50.00   50.00  24   2   4</w:t>
            </w:r>
          </w:p>
        </w:tc>
      </w:tr>
    </w:tbl>
    <w:p w14:paraId="4EFC104B" w14:textId="77777777" w:rsidR="00482E4C" w:rsidRPr="00986BC9" w:rsidRDefault="00482E4C" w:rsidP="006A6F45">
      <w:pPr>
        <w:pStyle w:val="PlainText"/>
      </w:pPr>
    </w:p>
    <w:p w14:paraId="3709FA6B" w14:textId="77777777" w:rsidR="00482E4C" w:rsidRDefault="00482E4C" w:rsidP="006A6F45">
      <w:pPr>
        <w:pStyle w:val="Comment"/>
      </w:pPr>
      <w:r w:rsidRPr="00A40F53">
        <w:rPr>
          <w:i/>
        </w:rPr>
        <w:lastRenderedPageBreak/>
        <w:t>1</w:t>
      </w:r>
      <w:r w:rsidRPr="00C90383">
        <w:t xml:space="preserve"> </w:t>
      </w:r>
      <w:r>
        <w:t>–</w:t>
      </w:r>
      <w:r w:rsidRPr="00C90383">
        <w:t xml:space="preserve"> </w:t>
      </w:r>
      <w:r>
        <w:t>name of the rupture</w:t>
      </w:r>
    </w:p>
    <w:p w14:paraId="14D8A74D" w14:textId="77777777" w:rsidR="00482E4C" w:rsidRDefault="00482E4C" w:rsidP="006A6F45">
      <w:pPr>
        <w:pStyle w:val="Comment"/>
      </w:pPr>
      <w:r w:rsidRPr="00A40F53">
        <w:rPr>
          <w:i/>
        </w:rPr>
        <w:t>2</w:t>
      </w:r>
      <w:r>
        <w:t xml:space="preserve"> – number of sections in the original rupture.detailed file (+1)</w:t>
      </w:r>
    </w:p>
    <w:p w14:paraId="5696F2F0" w14:textId="77777777" w:rsidR="00482E4C" w:rsidRDefault="00482E4C" w:rsidP="006A6F45">
      <w:pPr>
        <w:pStyle w:val="Comment"/>
      </w:pPr>
      <w:r w:rsidRPr="00A40F53">
        <w:rPr>
          <w:i/>
        </w:rPr>
        <w:t>3</w:t>
      </w:r>
      <w:r>
        <w:t xml:space="preserve"> – longitude and latitude of section boundaries</w:t>
      </w:r>
    </w:p>
    <w:p w14:paraId="77F2C357" w14:textId="77777777" w:rsidR="00482E4C" w:rsidRDefault="00482E4C" w:rsidP="006A6F45">
      <w:pPr>
        <w:pStyle w:val="Comment"/>
      </w:pPr>
      <w:r w:rsidRPr="00A40F53">
        <w:rPr>
          <w:i/>
        </w:rPr>
        <w:t>4</w:t>
      </w:r>
      <w:r>
        <w:t xml:space="preserve"> – number of subfaults in the rest of the file (ignore the zeros)</w:t>
      </w:r>
    </w:p>
    <w:p w14:paraId="373CDEDC" w14:textId="77777777" w:rsidR="00482E4C" w:rsidRDefault="00482E4C" w:rsidP="006A6F45">
      <w:pPr>
        <w:pStyle w:val="Comment"/>
      </w:pPr>
      <w:r w:rsidRPr="00A40F53">
        <w:rPr>
          <w:i/>
        </w:rPr>
        <w:t>5</w:t>
      </w:r>
      <w:r>
        <w:t xml:space="preserve"> - long, lat, depth, strike, dip, rake, slip, length, width, subfault number, downdip sequence number, along strike sequence number, section number</w:t>
      </w:r>
    </w:p>
    <w:p w14:paraId="353E7A4F" w14:textId="77777777" w:rsidR="00482E4C" w:rsidRDefault="00482E4C" w:rsidP="006A6F45">
      <w:pPr>
        <w:pStyle w:val="BODY"/>
        <w:ind w:firstLine="0"/>
      </w:pPr>
    </w:p>
    <w:p w14:paraId="75E4B803" w14:textId="785B470F" w:rsidR="006E6781" w:rsidRDefault="006E6781" w:rsidP="006E6781">
      <w:pPr>
        <w:pStyle w:val="Subtitle"/>
      </w:pPr>
      <w:r>
        <w:t xml:space="preserve">A-2 </w:t>
      </w:r>
      <w:proofErr w:type="spellStart"/>
      <w:r>
        <w:t>Hazts</w:t>
      </w:r>
      <w:proofErr w:type="spellEnd"/>
    </w:p>
    <w:p w14:paraId="38E7011E" w14:textId="5491CC66" w:rsidR="00482E4C" w:rsidRDefault="00482E4C" w:rsidP="006A6F45">
      <w:pPr>
        <w:pStyle w:val="BODY"/>
      </w:pPr>
      <w:proofErr w:type="spellStart"/>
      <w:r>
        <w:t>The_invall-</w:t>
      </w:r>
      <w:r w:rsidRPr="00921593">
        <w:rPr>
          <w:i/>
        </w:rPr>
        <w:t>faultname</w:t>
      </w:r>
      <w:proofErr w:type="spellEnd"/>
      <w:r>
        <w:rPr>
          <w:i/>
        </w:rPr>
        <w:t xml:space="preserve"> </w:t>
      </w:r>
      <w:r>
        <w:t>file</w:t>
      </w:r>
      <w:r w:rsidR="006E6781">
        <w:t xml:space="preserve"> </w:t>
      </w:r>
      <w:r>
        <w:t>is one of the input files</w:t>
      </w:r>
      <w:r w:rsidR="006E6781">
        <w:t xml:space="preserve"> for the code </w:t>
      </w:r>
      <w:proofErr w:type="spellStart"/>
      <w:r w:rsidR="006E6781">
        <w:t>Hazts</w:t>
      </w:r>
      <w:proofErr w:type="spellEnd"/>
      <w:r w:rsidR="006E6781">
        <w:t>,</w:t>
      </w:r>
      <w:r>
        <w:t xml:space="preserve"> used to determine the probabilistic scenario set. The other two </w:t>
      </w:r>
      <w:r w:rsidR="006E6781">
        <w:t xml:space="preserve">input files </w:t>
      </w:r>
      <w:r>
        <w:t>are:</w:t>
      </w:r>
    </w:p>
    <w:p w14:paraId="11229C44" w14:textId="77777777" w:rsidR="00482E4C" w:rsidRPr="00921593" w:rsidRDefault="00482E4C" w:rsidP="006A6F45">
      <w:pPr>
        <w:pStyle w:val="BODY"/>
        <w:sectPr w:rsidR="00482E4C" w:rsidRPr="00921593" w:rsidSect="003764DB">
          <w:pgSz w:w="15840" w:h="12240" w:orient="landscape"/>
          <w:pgMar w:top="1800" w:right="1440" w:bottom="1800" w:left="1440" w:header="720" w:footer="720" w:gutter="0"/>
          <w:cols w:space="720"/>
        </w:sectPr>
      </w:pPr>
    </w:p>
    <w:tbl>
      <w:tblPr>
        <w:tblStyle w:val="TableGrid"/>
        <w:tblW w:w="0" w:type="auto"/>
        <w:tblLook w:val="04A0" w:firstRow="1" w:lastRow="0" w:firstColumn="1" w:lastColumn="0" w:noHBand="0" w:noVBand="1"/>
      </w:tblPr>
      <w:tblGrid>
        <w:gridCol w:w="343"/>
        <w:gridCol w:w="3115"/>
      </w:tblGrid>
      <w:tr w:rsidR="00482E4C" w:rsidRPr="00FB6661" w14:paraId="3DC02471" w14:textId="77777777" w:rsidTr="006A6F45">
        <w:tc>
          <w:tcPr>
            <w:tcW w:w="0" w:type="auto"/>
            <w:gridSpan w:val="2"/>
          </w:tcPr>
          <w:p w14:paraId="77D1914D" w14:textId="77777777" w:rsidR="00482E4C" w:rsidRPr="00FB6661" w:rsidRDefault="00482E4C" w:rsidP="006A6F45">
            <w:pPr>
              <w:pStyle w:val="PlainText"/>
              <w:rPr>
                <w:b/>
              </w:rPr>
            </w:pPr>
            <w:proofErr w:type="spellStart"/>
            <w:r w:rsidRPr="00FB6661">
              <w:rPr>
                <w:b/>
              </w:rPr>
              <w:lastRenderedPageBreak/>
              <w:t>i_Hazts</w:t>
            </w:r>
            <w:proofErr w:type="spellEnd"/>
          </w:p>
        </w:tc>
      </w:tr>
      <w:tr w:rsidR="00482E4C" w:rsidRPr="00FB6661" w14:paraId="01E08EAF" w14:textId="77777777" w:rsidTr="006A6F45">
        <w:tc>
          <w:tcPr>
            <w:tcW w:w="0" w:type="auto"/>
          </w:tcPr>
          <w:p w14:paraId="0F42EB6E" w14:textId="77777777" w:rsidR="00482E4C" w:rsidRPr="00A40F53" w:rsidRDefault="00482E4C" w:rsidP="006A6F45">
            <w:pPr>
              <w:pStyle w:val="PlainText"/>
              <w:rPr>
                <w:i/>
              </w:rPr>
            </w:pPr>
            <w:r w:rsidRPr="00A40F53">
              <w:rPr>
                <w:i/>
              </w:rPr>
              <w:t>1</w:t>
            </w:r>
          </w:p>
        </w:tc>
        <w:tc>
          <w:tcPr>
            <w:tcW w:w="0" w:type="auto"/>
          </w:tcPr>
          <w:p w14:paraId="154E8F6A" w14:textId="77777777" w:rsidR="00482E4C" w:rsidRPr="00FB6661" w:rsidRDefault="00482E4C" w:rsidP="006A6F45">
            <w:pPr>
              <w:pStyle w:val="PlainText"/>
            </w:pPr>
            <w:proofErr w:type="spellStart"/>
            <w:r w:rsidRPr="00FB6661">
              <w:t>Hazts_SouthChinaSea.flt</w:t>
            </w:r>
            <w:proofErr w:type="spellEnd"/>
          </w:p>
        </w:tc>
      </w:tr>
      <w:tr w:rsidR="00482E4C" w:rsidRPr="00FB6661" w14:paraId="7CF0AEEF" w14:textId="77777777" w:rsidTr="006A6F45">
        <w:tc>
          <w:tcPr>
            <w:tcW w:w="0" w:type="auto"/>
          </w:tcPr>
          <w:p w14:paraId="1ECE7364" w14:textId="77777777" w:rsidR="00482E4C" w:rsidRPr="00A40F53" w:rsidRDefault="00482E4C" w:rsidP="006A6F45">
            <w:pPr>
              <w:pStyle w:val="PlainText"/>
              <w:rPr>
                <w:i/>
              </w:rPr>
            </w:pPr>
            <w:r w:rsidRPr="00A40F53">
              <w:rPr>
                <w:i/>
              </w:rPr>
              <w:t>2</w:t>
            </w:r>
          </w:p>
        </w:tc>
        <w:tc>
          <w:tcPr>
            <w:tcW w:w="0" w:type="auto"/>
          </w:tcPr>
          <w:p w14:paraId="712D966C" w14:textId="57E52F03" w:rsidR="00482E4C" w:rsidRPr="00FB6661" w:rsidRDefault="002A7D3A" w:rsidP="006A6F45">
            <w:pPr>
              <w:pStyle w:val="PlainText"/>
            </w:pPr>
            <w:proofErr w:type="spellStart"/>
            <w:r>
              <w:t>South_China</w:t>
            </w:r>
            <w:r w:rsidR="00482E4C" w:rsidRPr="00FB6661">
              <w:t>_Sea</w:t>
            </w:r>
            <w:proofErr w:type="spellEnd"/>
          </w:p>
        </w:tc>
      </w:tr>
      <w:tr w:rsidR="00482E4C" w:rsidRPr="00FB6661" w14:paraId="31EFAC9B" w14:textId="77777777" w:rsidTr="006A6F45">
        <w:tc>
          <w:tcPr>
            <w:tcW w:w="0" w:type="auto"/>
          </w:tcPr>
          <w:p w14:paraId="3873F0D9" w14:textId="77777777" w:rsidR="00482E4C" w:rsidRPr="00A40F53" w:rsidRDefault="00482E4C" w:rsidP="006A6F45">
            <w:pPr>
              <w:pStyle w:val="PlainText"/>
              <w:rPr>
                <w:i/>
              </w:rPr>
            </w:pPr>
            <w:r w:rsidRPr="00A40F53">
              <w:rPr>
                <w:i/>
              </w:rPr>
              <w:t>3</w:t>
            </w:r>
          </w:p>
        </w:tc>
        <w:tc>
          <w:tcPr>
            <w:tcW w:w="0" w:type="auto"/>
          </w:tcPr>
          <w:p w14:paraId="52EB8F92" w14:textId="77777777" w:rsidR="00482E4C" w:rsidRPr="00FB6661" w:rsidRDefault="00482E4C" w:rsidP="006A6F45">
            <w:pPr>
              <w:pStyle w:val="PlainText"/>
            </w:pPr>
            <w:r w:rsidRPr="00FB6661">
              <w:t>out1</w:t>
            </w:r>
          </w:p>
        </w:tc>
      </w:tr>
    </w:tbl>
    <w:p w14:paraId="52BD849C" w14:textId="77777777" w:rsidR="00482E4C" w:rsidRPr="00684FDD" w:rsidRDefault="00482E4C" w:rsidP="006A6F45">
      <w:pPr>
        <w:pStyle w:val="PlainText"/>
      </w:pPr>
    </w:p>
    <w:p w14:paraId="4B952764" w14:textId="07BE4A15" w:rsidR="00482E4C" w:rsidRDefault="00482E4C" w:rsidP="006A6F45">
      <w:pPr>
        <w:pStyle w:val="PlainText"/>
      </w:pPr>
      <w:r w:rsidRPr="00A40F53">
        <w:rPr>
          <w:i/>
        </w:rPr>
        <w:t>1</w:t>
      </w:r>
      <w:r>
        <w:t xml:space="preserve"> – filename of the </w:t>
      </w:r>
      <w:r w:rsidR="00281282">
        <w:t>source</w:t>
      </w:r>
      <w:r>
        <w:t xml:space="preserve"> file</w:t>
      </w:r>
    </w:p>
    <w:p w14:paraId="3415158C" w14:textId="77777777" w:rsidR="00482E4C" w:rsidRDefault="00482E4C" w:rsidP="006A6F45">
      <w:pPr>
        <w:pStyle w:val="PlainText"/>
      </w:pPr>
      <w:r w:rsidRPr="00A40F53">
        <w:rPr>
          <w:i/>
        </w:rPr>
        <w:t>2</w:t>
      </w:r>
      <w:r>
        <w:t xml:space="preserve"> – name of the problem</w:t>
      </w:r>
    </w:p>
    <w:p w14:paraId="27E87D1E" w14:textId="77777777" w:rsidR="00482E4C" w:rsidRDefault="00482E4C" w:rsidP="006A6F45">
      <w:pPr>
        <w:pStyle w:val="PlainText"/>
      </w:pPr>
      <w:r w:rsidRPr="00A40F53">
        <w:rPr>
          <w:i/>
        </w:rPr>
        <w:t>3</w:t>
      </w:r>
      <w:r>
        <w:t xml:space="preserve"> – test output file</w:t>
      </w:r>
    </w:p>
    <w:p w14:paraId="1D14B8E6" w14:textId="77777777" w:rsidR="00482E4C" w:rsidRDefault="00482E4C" w:rsidP="006A6F45">
      <w:pPr>
        <w:pStyle w:val="PlainText"/>
      </w:pPr>
    </w:p>
    <w:p w14:paraId="3F061098" w14:textId="77777777" w:rsidR="00482E4C" w:rsidRPr="00C90383" w:rsidRDefault="00482E4C" w:rsidP="006A6F45">
      <w:pPr>
        <w:pStyle w:val="PlainText"/>
      </w:pPr>
    </w:p>
    <w:p w14:paraId="66B7642B" w14:textId="77777777" w:rsidR="00482E4C" w:rsidRDefault="00482E4C" w:rsidP="006A6F45">
      <w:r>
        <w:t>and the third file contains the entire fault recurrence model:</w:t>
      </w:r>
    </w:p>
    <w:p w14:paraId="001A2B76" w14:textId="28FE981C" w:rsidR="00A40F53" w:rsidRPr="00E33885" w:rsidRDefault="00A40F53" w:rsidP="006A6F45">
      <w:pPr>
        <w:pStyle w:val="PlainText"/>
        <w:rPr>
          <w:b/>
        </w:rPr>
      </w:pPr>
    </w:p>
    <w:tbl>
      <w:tblPr>
        <w:tblStyle w:val="TableGrid"/>
        <w:tblW w:w="0" w:type="auto"/>
        <w:tblLook w:val="04A0" w:firstRow="1" w:lastRow="0" w:firstColumn="1" w:lastColumn="0" w:noHBand="0" w:noVBand="1"/>
      </w:tblPr>
      <w:tblGrid>
        <w:gridCol w:w="595"/>
        <w:gridCol w:w="3367"/>
        <w:gridCol w:w="8030"/>
      </w:tblGrid>
      <w:tr w:rsidR="00A40F53" w:rsidRPr="00A40F53" w14:paraId="5451AFE0" w14:textId="77777777" w:rsidTr="00466BD5">
        <w:tc>
          <w:tcPr>
            <w:tcW w:w="0" w:type="auto"/>
            <w:gridSpan w:val="3"/>
          </w:tcPr>
          <w:p w14:paraId="5F22C7A3" w14:textId="2A94C963" w:rsidR="00A40F53" w:rsidRPr="00A40F53" w:rsidRDefault="00A40F53" w:rsidP="00466BD5">
            <w:pPr>
              <w:pStyle w:val="PlainText"/>
              <w:rPr>
                <w:b/>
              </w:rPr>
            </w:pPr>
            <w:r w:rsidRPr="00E33885">
              <w:rPr>
                <w:b/>
              </w:rPr>
              <w:t>Hazts_manila.flt</w:t>
            </w:r>
          </w:p>
        </w:tc>
      </w:tr>
      <w:tr w:rsidR="00A40F53" w:rsidRPr="00A40F53" w14:paraId="30108BF2" w14:textId="77777777" w:rsidTr="00A40F53">
        <w:tc>
          <w:tcPr>
            <w:tcW w:w="0" w:type="auto"/>
          </w:tcPr>
          <w:p w14:paraId="3B98BC64" w14:textId="77777777" w:rsidR="00A40F53" w:rsidRPr="00A40F53" w:rsidRDefault="00A40F53" w:rsidP="00466BD5">
            <w:pPr>
              <w:pStyle w:val="PlainText"/>
              <w:rPr>
                <w:i/>
              </w:rPr>
            </w:pPr>
            <w:r w:rsidRPr="00A40F53">
              <w:rPr>
                <w:i/>
              </w:rPr>
              <w:t>1</w:t>
            </w:r>
          </w:p>
        </w:tc>
        <w:tc>
          <w:tcPr>
            <w:tcW w:w="0" w:type="auto"/>
          </w:tcPr>
          <w:p w14:paraId="6D801DE5" w14:textId="77777777" w:rsidR="00A40F53" w:rsidRPr="00A40F53" w:rsidRDefault="00A40F53" w:rsidP="00466BD5">
            <w:pPr>
              <w:pStyle w:val="PlainText"/>
            </w:pPr>
            <w:r w:rsidRPr="00A40F53">
              <w:rPr>
                <w:highlight w:val="green"/>
              </w:rPr>
              <w:t>1</w:t>
            </w:r>
          </w:p>
        </w:tc>
        <w:tc>
          <w:tcPr>
            <w:tcW w:w="0" w:type="auto"/>
          </w:tcPr>
          <w:p w14:paraId="6707C4AA" w14:textId="77777777" w:rsidR="00A40F53" w:rsidRPr="00A40F53" w:rsidRDefault="00A40F53" w:rsidP="00466BD5">
            <w:pPr>
              <w:pStyle w:val="PlainText"/>
            </w:pPr>
            <w:proofErr w:type="spellStart"/>
            <w:r w:rsidRPr="00A40F53">
              <w:t>iCoor</w:t>
            </w:r>
            <w:proofErr w:type="spellEnd"/>
            <w:r w:rsidRPr="00A40F53">
              <w:t xml:space="preserve">  (0=(</w:t>
            </w:r>
            <w:proofErr w:type="spellStart"/>
            <w:r w:rsidRPr="00A40F53">
              <w:t>x,y</w:t>
            </w:r>
            <w:proofErr w:type="spellEnd"/>
            <w:r w:rsidRPr="00A40F53">
              <w:t>), 1=(</w:t>
            </w:r>
            <w:proofErr w:type="spellStart"/>
            <w:r w:rsidRPr="00A40F53">
              <w:t>long,lat</w:t>
            </w:r>
            <w:proofErr w:type="spellEnd"/>
            <w:r w:rsidRPr="00A40F53">
              <w:t>)</w:t>
            </w:r>
          </w:p>
        </w:tc>
      </w:tr>
      <w:tr w:rsidR="00A40F53" w:rsidRPr="00A40F53" w14:paraId="1C725D29" w14:textId="77777777" w:rsidTr="00A40F53">
        <w:tc>
          <w:tcPr>
            <w:tcW w:w="0" w:type="auto"/>
          </w:tcPr>
          <w:p w14:paraId="05D582C2" w14:textId="77777777" w:rsidR="00A40F53" w:rsidRPr="00A40F53" w:rsidRDefault="00A40F53" w:rsidP="00466BD5">
            <w:pPr>
              <w:pStyle w:val="PlainText"/>
              <w:rPr>
                <w:i/>
              </w:rPr>
            </w:pPr>
            <w:r w:rsidRPr="00A40F53">
              <w:rPr>
                <w:i/>
              </w:rPr>
              <w:t>2</w:t>
            </w:r>
          </w:p>
        </w:tc>
        <w:tc>
          <w:tcPr>
            <w:tcW w:w="0" w:type="auto"/>
          </w:tcPr>
          <w:p w14:paraId="6B05F6A9" w14:textId="43ED4BA8" w:rsidR="00A40F53" w:rsidRPr="00A40F53" w:rsidRDefault="00A40F53" w:rsidP="00A40F53">
            <w:pPr>
              <w:pStyle w:val="PlainText"/>
            </w:pPr>
            <w:r w:rsidRPr="00A40F53">
              <w:rPr>
                <w:highlight w:val="green"/>
              </w:rPr>
              <w:t>1</w:t>
            </w:r>
          </w:p>
        </w:tc>
        <w:tc>
          <w:tcPr>
            <w:tcW w:w="0" w:type="auto"/>
          </w:tcPr>
          <w:p w14:paraId="5ED49559" w14:textId="22BB7D1E" w:rsidR="00A40F53" w:rsidRPr="00A40F53" w:rsidRDefault="00A40F53" w:rsidP="00466BD5">
            <w:pPr>
              <w:pStyle w:val="PlainText"/>
            </w:pPr>
            <w:r>
              <w:t xml:space="preserve"># </w:t>
            </w:r>
            <w:proofErr w:type="spellStart"/>
            <w:r w:rsidRPr="00A40F53">
              <w:t>Flts</w:t>
            </w:r>
            <w:proofErr w:type="spellEnd"/>
          </w:p>
        </w:tc>
      </w:tr>
      <w:tr w:rsidR="00A40F53" w:rsidRPr="00A40F53" w14:paraId="5857E2A8" w14:textId="77777777" w:rsidTr="00A40F53">
        <w:tc>
          <w:tcPr>
            <w:tcW w:w="0" w:type="auto"/>
          </w:tcPr>
          <w:p w14:paraId="6A6CC1F6" w14:textId="77777777" w:rsidR="00A40F53" w:rsidRPr="00A40F53" w:rsidRDefault="00A40F53" w:rsidP="00466BD5">
            <w:pPr>
              <w:pStyle w:val="PlainText"/>
              <w:rPr>
                <w:i/>
              </w:rPr>
            </w:pPr>
            <w:r w:rsidRPr="00A40F53">
              <w:rPr>
                <w:i/>
              </w:rPr>
              <w:t>3</w:t>
            </w:r>
          </w:p>
        </w:tc>
        <w:tc>
          <w:tcPr>
            <w:tcW w:w="0" w:type="auto"/>
          </w:tcPr>
          <w:p w14:paraId="6959F2ED" w14:textId="77777777" w:rsidR="00A40F53" w:rsidRPr="00A40F53" w:rsidRDefault="00A40F53" w:rsidP="00466BD5">
            <w:pPr>
              <w:pStyle w:val="PlainText"/>
            </w:pPr>
            <w:r w:rsidRPr="00A40F53">
              <w:rPr>
                <w:highlight w:val="green"/>
              </w:rPr>
              <w:t>manila</w:t>
            </w:r>
          </w:p>
        </w:tc>
        <w:tc>
          <w:tcPr>
            <w:tcW w:w="0" w:type="auto"/>
          </w:tcPr>
          <w:p w14:paraId="3AC951E7" w14:textId="04D9631A" w:rsidR="00A40F53" w:rsidRPr="00A40F53" w:rsidRDefault="00A40F53" w:rsidP="00466BD5">
            <w:pPr>
              <w:pStyle w:val="PlainText"/>
            </w:pPr>
          </w:p>
        </w:tc>
      </w:tr>
      <w:tr w:rsidR="00A40F53" w:rsidRPr="00A40F53" w14:paraId="0CC890C1" w14:textId="77777777" w:rsidTr="00A40F53">
        <w:tc>
          <w:tcPr>
            <w:tcW w:w="0" w:type="auto"/>
          </w:tcPr>
          <w:p w14:paraId="3E9F3BC5" w14:textId="77777777" w:rsidR="00A40F53" w:rsidRPr="00A40F53" w:rsidRDefault="00A40F53" w:rsidP="00466BD5">
            <w:pPr>
              <w:pStyle w:val="PlainText"/>
              <w:rPr>
                <w:i/>
              </w:rPr>
            </w:pPr>
            <w:r w:rsidRPr="00A40F53">
              <w:rPr>
                <w:i/>
              </w:rPr>
              <w:t>4</w:t>
            </w:r>
          </w:p>
        </w:tc>
        <w:tc>
          <w:tcPr>
            <w:tcW w:w="0" w:type="auto"/>
          </w:tcPr>
          <w:p w14:paraId="7DC4CE41" w14:textId="77777777" w:rsidR="00A40F53" w:rsidRPr="00A40F53" w:rsidRDefault="00A40F53" w:rsidP="00466BD5">
            <w:pPr>
              <w:pStyle w:val="PlainText"/>
            </w:pPr>
            <w:r w:rsidRPr="00A40F53">
              <w:rPr>
                <w:highlight w:val="green"/>
              </w:rPr>
              <w:t>1.0</w:t>
            </w:r>
          </w:p>
        </w:tc>
        <w:tc>
          <w:tcPr>
            <w:tcW w:w="0" w:type="auto"/>
          </w:tcPr>
          <w:p w14:paraId="02297DB7" w14:textId="77777777" w:rsidR="00A40F53" w:rsidRPr="00A40F53" w:rsidRDefault="00A40F53" w:rsidP="00466BD5">
            <w:pPr>
              <w:pStyle w:val="PlainText"/>
            </w:pPr>
            <w:r w:rsidRPr="00A40F53">
              <w:t>Prob Activity</w:t>
            </w:r>
          </w:p>
        </w:tc>
      </w:tr>
      <w:tr w:rsidR="00A40F53" w:rsidRPr="00A40F53" w14:paraId="32465F4D" w14:textId="77777777" w:rsidTr="00A40F53">
        <w:tc>
          <w:tcPr>
            <w:tcW w:w="0" w:type="auto"/>
          </w:tcPr>
          <w:p w14:paraId="0565E33B" w14:textId="77777777" w:rsidR="00A40F53" w:rsidRPr="00A40F53" w:rsidRDefault="00A40F53" w:rsidP="00466BD5">
            <w:pPr>
              <w:pStyle w:val="PlainText"/>
              <w:rPr>
                <w:i/>
              </w:rPr>
            </w:pPr>
            <w:r w:rsidRPr="00A40F53">
              <w:rPr>
                <w:i/>
              </w:rPr>
              <w:t>5</w:t>
            </w:r>
          </w:p>
        </w:tc>
        <w:tc>
          <w:tcPr>
            <w:tcW w:w="0" w:type="auto"/>
          </w:tcPr>
          <w:p w14:paraId="30CB11DC" w14:textId="77777777" w:rsidR="00A40F53" w:rsidRPr="00A40F53" w:rsidRDefault="00A40F53" w:rsidP="00466BD5">
            <w:pPr>
              <w:pStyle w:val="PlainText"/>
            </w:pPr>
            <w:r w:rsidRPr="00A40F53">
              <w:rPr>
                <w:highlight w:val="green"/>
              </w:rPr>
              <w:t>1</w:t>
            </w:r>
          </w:p>
        </w:tc>
        <w:tc>
          <w:tcPr>
            <w:tcW w:w="0" w:type="auto"/>
          </w:tcPr>
          <w:p w14:paraId="797901C8" w14:textId="77777777" w:rsidR="00A40F53" w:rsidRPr="00A40F53" w:rsidRDefault="00A40F53" w:rsidP="00466BD5">
            <w:pPr>
              <w:pStyle w:val="PlainText"/>
            </w:pPr>
            <w:proofErr w:type="spellStart"/>
            <w:r w:rsidRPr="00A40F53">
              <w:t>nSeg</w:t>
            </w:r>
            <w:proofErr w:type="spellEnd"/>
            <w:r w:rsidRPr="00A40F53">
              <w:t xml:space="preserve"> model</w:t>
            </w:r>
          </w:p>
        </w:tc>
      </w:tr>
      <w:tr w:rsidR="00A40F53" w:rsidRPr="00A40F53" w14:paraId="08423C02" w14:textId="77777777" w:rsidTr="00A40F53">
        <w:tc>
          <w:tcPr>
            <w:tcW w:w="0" w:type="auto"/>
          </w:tcPr>
          <w:p w14:paraId="50C2DA5F" w14:textId="77777777" w:rsidR="00A40F53" w:rsidRPr="00A40F53" w:rsidRDefault="00A40F53" w:rsidP="00466BD5">
            <w:pPr>
              <w:pStyle w:val="PlainText"/>
              <w:rPr>
                <w:i/>
              </w:rPr>
            </w:pPr>
            <w:r w:rsidRPr="00A40F53">
              <w:rPr>
                <w:i/>
              </w:rPr>
              <w:t>6</w:t>
            </w:r>
          </w:p>
        </w:tc>
        <w:tc>
          <w:tcPr>
            <w:tcW w:w="0" w:type="auto"/>
          </w:tcPr>
          <w:p w14:paraId="5E4060B3" w14:textId="77777777" w:rsidR="00A40F53" w:rsidRPr="00A40F53" w:rsidRDefault="00A40F53" w:rsidP="00466BD5">
            <w:pPr>
              <w:pStyle w:val="PlainText"/>
            </w:pPr>
            <w:r w:rsidRPr="00A40F53">
              <w:rPr>
                <w:highlight w:val="green"/>
              </w:rPr>
              <w:t>1 1.0</w:t>
            </w:r>
          </w:p>
        </w:tc>
        <w:tc>
          <w:tcPr>
            <w:tcW w:w="0" w:type="auto"/>
          </w:tcPr>
          <w:p w14:paraId="66CAAC56" w14:textId="77777777" w:rsidR="00A40F53" w:rsidRPr="00A40F53" w:rsidRDefault="00A40F53" w:rsidP="00466BD5">
            <w:pPr>
              <w:pStyle w:val="PlainText"/>
            </w:pPr>
            <w:proofErr w:type="spellStart"/>
            <w:r w:rsidRPr="00A40F53">
              <w:t>nFlt</w:t>
            </w:r>
            <w:proofErr w:type="spellEnd"/>
            <w:r w:rsidRPr="00A40F53">
              <w:t xml:space="preserve"> segments, </w:t>
            </w:r>
            <w:proofErr w:type="spellStart"/>
            <w:r w:rsidRPr="00A40F53">
              <w:t>wt</w:t>
            </w:r>
            <w:proofErr w:type="spellEnd"/>
          </w:p>
        </w:tc>
      </w:tr>
      <w:tr w:rsidR="00A40F53" w:rsidRPr="00A40F53" w14:paraId="2AFD2B3D" w14:textId="77777777" w:rsidTr="00A40F53">
        <w:tc>
          <w:tcPr>
            <w:tcW w:w="0" w:type="auto"/>
          </w:tcPr>
          <w:p w14:paraId="7004C741" w14:textId="77777777" w:rsidR="00A40F53" w:rsidRPr="00A40F53" w:rsidRDefault="00A40F53" w:rsidP="00466BD5">
            <w:pPr>
              <w:pStyle w:val="PlainText"/>
              <w:rPr>
                <w:i/>
              </w:rPr>
            </w:pPr>
            <w:r w:rsidRPr="00A40F53">
              <w:rPr>
                <w:i/>
              </w:rPr>
              <w:t>7</w:t>
            </w:r>
          </w:p>
        </w:tc>
        <w:tc>
          <w:tcPr>
            <w:tcW w:w="0" w:type="auto"/>
          </w:tcPr>
          <w:p w14:paraId="025D011A" w14:textId="77777777" w:rsidR="00A40F53" w:rsidRPr="00A40F53" w:rsidRDefault="00A40F53" w:rsidP="00466BD5">
            <w:pPr>
              <w:pStyle w:val="PlainText"/>
            </w:pPr>
            <w:r w:rsidRPr="00A40F53">
              <w:rPr>
                <w:highlight w:val="green"/>
              </w:rPr>
              <w:t>manila</w:t>
            </w:r>
          </w:p>
        </w:tc>
        <w:tc>
          <w:tcPr>
            <w:tcW w:w="0" w:type="auto"/>
          </w:tcPr>
          <w:p w14:paraId="44FFF8EB" w14:textId="77777777" w:rsidR="00A40F53" w:rsidRPr="00A40F53" w:rsidRDefault="00A40F53" w:rsidP="00466BD5">
            <w:pPr>
              <w:pStyle w:val="PlainText"/>
            </w:pPr>
            <w:r w:rsidRPr="00A40F53">
              <w:t xml:space="preserve">  </w:t>
            </w:r>
          </w:p>
        </w:tc>
      </w:tr>
      <w:tr w:rsidR="00A40F53" w:rsidRPr="00A40F53" w14:paraId="0DD29326" w14:textId="77777777" w:rsidTr="00A40F53">
        <w:tc>
          <w:tcPr>
            <w:tcW w:w="0" w:type="auto"/>
          </w:tcPr>
          <w:p w14:paraId="4D7081CD" w14:textId="77777777" w:rsidR="00A40F53" w:rsidRPr="00A40F53" w:rsidRDefault="00A40F53" w:rsidP="00466BD5">
            <w:pPr>
              <w:pStyle w:val="PlainText"/>
              <w:rPr>
                <w:i/>
              </w:rPr>
            </w:pPr>
            <w:r w:rsidRPr="00A40F53">
              <w:rPr>
                <w:i/>
              </w:rPr>
              <w:t>8</w:t>
            </w:r>
          </w:p>
        </w:tc>
        <w:tc>
          <w:tcPr>
            <w:tcW w:w="0" w:type="auto"/>
          </w:tcPr>
          <w:p w14:paraId="7030699D" w14:textId="77777777" w:rsidR="00A40F53" w:rsidRPr="00A40F53" w:rsidRDefault="00A40F53" w:rsidP="00466BD5">
            <w:pPr>
              <w:pStyle w:val="PlainText"/>
            </w:pPr>
            <w:r w:rsidRPr="00A40F53">
              <w:rPr>
                <w:highlight w:val="green"/>
              </w:rPr>
              <w:t>10</w:t>
            </w:r>
            <w:r w:rsidRPr="00A40F53">
              <w:t xml:space="preserve"> 1  0. 1 0</w:t>
            </w:r>
          </w:p>
        </w:tc>
        <w:tc>
          <w:tcPr>
            <w:tcW w:w="0" w:type="auto"/>
          </w:tcPr>
          <w:p w14:paraId="0C50AB91" w14:textId="77777777" w:rsidR="00A40F53" w:rsidRPr="00A40F53" w:rsidRDefault="00A40F53" w:rsidP="00466BD5">
            <w:pPr>
              <w:pStyle w:val="PlainText"/>
            </w:pPr>
            <w:r w:rsidRPr="00A40F53">
              <w:t xml:space="preserve">Source type, </w:t>
            </w:r>
            <w:proofErr w:type="spellStart"/>
            <w:r w:rsidRPr="00A40F53">
              <w:t>atten</w:t>
            </w:r>
            <w:proofErr w:type="spellEnd"/>
            <w:r w:rsidRPr="00A40F53">
              <w:t xml:space="preserve"> type, </w:t>
            </w:r>
            <w:proofErr w:type="spellStart"/>
            <w:r w:rsidRPr="00A40F53">
              <w:t>sampleStep</w:t>
            </w:r>
            <w:proofErr w:type="spellEnd"/>
            <w:r w:rsidRPr="00A40F53">
              <w:t xml:space="preserve"> (km), </w:t>
            </w:r>
            <w:proofErr w:type="spellStart"/>
            <w:r w:rsidRPr="00A40F53">
              <w:t>fltdirect</w:t>
            </w:r>
            <w:proofErr w:type="spellEnd"/>
            <w:r w:rsidRPr="00A40F53">
              <w:t xml:space="preserve">, </w:t>
            </w:r>
            <w:proofErr w:type="spellStart"/>
            <w:r w:rsidRPr="00A40F53">
              <w:t>synchron</w:t>
            </w:r>
            <w:proofErr w:type="spellEnd"/>
          </w:p>
        </w:tc>
      </w:tr>
      <w:tr w:rsidR="00A40F53" w:rsidRPr="00A40F53" w14:paraId="12A78A0F" w14:textId="77777777" w:rsidTr="00A40F53">
        <w:tc>
          <w:tcPr>
            <w:tcW w:w="0" w:type="auto"/>
          </w:tcPr>
          <w:p w14:paraId="6263D87E" w14:textId="77777777" w:rsidR="00A40F53" w:rsidRPr="00A40F53" w:rsidRDefault="00A40F53" w:rsidP="00466BD5">
            <w:pPr>
              <w:pStyle w:val="PlainText"/>
              <w:rPr>
                <w:i/>
              </w:rPr>
            </w:pPr>
            <w:r w:rsidRPr="00A40F53">
              <w:rPr>
                <w:i/>
              </w:rPr>
              <w:t>9</w:t>
            </w:r>
          </w:p>
        </w:tc>
        <w:tc>
          <w:tcPr>
            <w:tcW w:w="0" w:type="auto"/>
          </w:tcPr>
          <w:p w14:paraId="2B7542C0" w14:textId="77777777" w:rsidR="00A40F53" w:rsidRPr="00A40F53" w:rsidRDefault="00A40F53" w:rsidP="00466BD5">
            <w:pPr>
              <w:pStyle w:val="PlainText"/>
            </w:pPr>
            <w:r w:rsidRPr="00A40F53">
              <w:rPr>
                <w:highlight w:val="green"/>
              </w:rPr>
              <w:t>1.0</w:t>
            </w:r>
          </w:p>
        </w:tc>
        <w:tc>
          <w:tcPr>
            <w:tcW w:w="0" w:type="auto"/>
          </w:tcPr>
          <w:p w14:paraId="4C8E8595" w14:textId="77777777" w:rsidR="00A40F53" w:rsidRPr="00A40F53" w:rsidRDefault="00A40F53" w:rsidP="00466BD5">
            <w:pPr>
              <w:pStyle w:val="PlainText"/>
            </w:pPr>
            <w:r w:rsidRPr="00A40F53">
              <w:t xml:space="preserve">Aleatory seg </w:t>
            </w:r>
            <w:proofErr w:type="spellStart"/>
            <w:r w:rsidRPr="00A40F53">
              <w:t>wt</w:t>
            </w:r>
            <w:proofErr w:type="spellEnd"/>
          </w:p>
        </w:tc>
      </w:tr>
      <w:tr w:rsidR="00A40F53" w:rsidRPr="00A40F53" w14:paraId="2F2541C7" w14:textId="77777777" w:rsidTr="00A40F53">
        <w:tc>
          <w:tcPr>
            <w:tcW w:w="0" w:type="auto"/>
          </w:tcPr>
          <w:p w14:paraId="40682EA0" w14:textId="77777777" w:rsidR="00A40F53" w:rsidRPr="00A40F53" w:rsidRDefault="00A40F53" w:rsidP="00466BD5">
            <w:pPr>
              <w:pStyle w:val="PlainText"/>
              <w:rPr>
                <w:i/>
              </w:rPr>
            </w:pPr>
            <w:r w:rsidRPr="00A40F53">
              <w:rPr>
                <w:i/>
              </w:rPr>
              <w:t>10</w:t>
            </w:r>
          </w:p>
        </w:tc>
        <w:tc>
          <w:tcPr>
            <w:tcW w:w="0" w:type="auto"/>
          </w:tcPr>
          <w:p w14:paraId="77D18D68" w14:textId="77777777" w:rsidR="00A40F53" w:rsidRPr="00A40F53" w:rsidRDefault="00A40F53" w:rsidP="00466BD5">
            <w:pPr>
              <w:pStyle w:val="PlainText"/>
            </w:pPr>
            <w:r w:rsidRPr="00A40F53">
              <w:rPr>
                <w:highlight w:val="green"/>
              </w:rPr>
              <w:t>i_invall-manila</w:t>
            </w:r>
            <w:r w:rsidRPr="00A40F53">
              <w:t xml:space="preserve"> </w:t>
            </w:r>
          </w:p>
        </w:tc>
        <w:tc>
          <w:tcPr>
            <w:tcW w:w="0" w:type="auto"/>
          </w:tcPr>
          <w:p w14:paraId="3D2AD474" w14:textId="77777777" w:rsidR="00A40F53" w:rsidRPr="00A40F53" w:rsidRDefault="00A40F53" w:rsidP="00466BD5">
            <w:pPr>
              <w:pStyle w:val="PlainText"/>
            </w:pPr>
            <w:r w:rsidRPr="00A40F53">
              <w:t xml:space="preserve">    </w:t>
            </w:r>
          </w:p>
        </w:tc>
      </w:tr>
      <w:tr w:rsidR="00A40F53" w:rsidRPr="00A40F53" w14:paraId="3E6FB879" w14:textId="77777777" w:rsidTr="00A40F53">
        <w:tc>
          <w:tcPr>
            <w:tcW w:w="0" w:type="auto"/>
          </w:tcPr>
          <w:p w14:paraId="43594EC0" w14:textId="77777777" w:rsidR="00A40F53" w:rsidRPr="00A40F53" w:rsidRDefault="00A40F53" w:rsidP="00466BD5">
            <w:pPr>
              <w:pStyle w:val="PlainText"/>
              <w:rPr>
                <w:i/>
              </w:rPr>
            </w:pPr>
            <w:r w:rsidRPr="00A40F53">
              <w:rPr>
                <w:i/>
              </w:rPr>
              <w:t>11</w:t>
            </w:r>
          </w:p>
        </w:tc>
        <w:tc>
          <w:tcPr>
            <w:tcW w:w="0" w:type="auto"/>
          </w:tcPr>
          <w:p w14:paraId="542F0553" w14:textId="77777777" w:rsidR="00A40F53" w:rsidRPr="00A40F53" w:rsidRDefault="00A40F53" w:rsidP="00466BD5">
            <w:pPr>
              <w:pStyle w:val="PlainText"/>
            </w:pPr>
            <w:r w:rsidRPr="00A40F53">
              <w:rPr>
                <w:highlight w:val="green"/>
              </w:rPr>
              <w:t>0 0 0 0</w:t>
            </w:r>
          </w:p>
        </w:tc>
        <w:tc>
          <w:tcPr>
            <w:tcW w:w="0" w:type="auto"/>
          </w:tcPr>
          <w:p w14:paraId="2AEC185F" w14:textId="77777777" w:rsidR="00A40F53" w:rsidRPr="00A40F53" w:rsidRDefault="00A40F53" w:rsidP="00466BD5">
            <w:pPr>
              <w:pStyle w:val="PlainText"/>
              <w:rPr>
                <w:highlight w:val="green"/>
              </w:rPr>
            </w:pPr>
            <w:r w:rsidRPr="00A40F53">
              <w:t>Segment limit (along strike min max, along dip min max)</w:t>
            </w:r>
          </w:p>
        </w:tc>
      </w:tr>
      <w:tr w:rsidR="00A40F53" w:rsidRPr="00A40F53" w14:paraId="6E6C546D" w14:textId="77777777" w:rsidTr="00A40F53">
        <w:tc>
          <w:tcPr>
            <w:tcW w:w="0" w:type="auto"/>
          </w:tcPr>
          <w:p w14:paraId="5F04CA21" w14:textId="77777777" w:rsidR="00A40F53" w:rsidRPr="00A40F53" w:rsidRDefault="00A40F53" w:rsidP="00466BD5">
            <w:pPr>
              <w:pStyle w:val="PlainText"/>
              <w:rPr>
                <w:i/>
              </w:rPr>
            </w:pPr>
            <w:r w:rsidRPr="00A40F53">
              <w:rPr>
                <w:i/>
              </w:rPr>
              <w:t>-</w:t>
            </w:r>
          </w:p>
        </w:tc>
        <w:tc>
          <w:tcPr>
            <w:tcW w:w="0" w:type="auto"/>
          </w:tcPr>
          <w:p w14:paraId="55CB3B77" w14:textId="77777777" w:rsidR="00A40F53" w:rsidRPr="00A40F53" w:rsidRDefault="00A40F53" w:rsidP="00466BD5">
            <w:pPr>
              <w:pStyle w:val="PlainText"/>
            </w:pPr>
            <w:r w:rsidRPr="00A40F53">
              <w:t>1</w:t>
            </w:r>
          </w:p>
        </w:tc>
        <w:tc>
          <w:tcPr>
            <w:tcW w:w="0" w:type="auto"/>
          </w:tcPr>
          <w:p w14:paraId="70B51826" w14:textId="77777777" w:rsidR="00A40F53" w:rsidRPr="00A40F53" w:rsidRDefault="00A40F53" w:rsidP="00466BD5">
            <w:pPr>
              <w:pStyle w:val="PlainText"/>
            </w:pPr>
            <w:r w:rsidRPr="00A40F53">
              <w:t>Number of dip variations</w:t>
            </w:r>
          </w:p>
        </w:tc>
      </w:tr>
      <w:tr w:rsidR="00A40F53" w:rsidRPr="00A40F53" w14:paraId="535E1827" w14:textId="77777777" w:rsidTr="00A40F53">
        <w:tc>
          <w:tcPr>
            <w:tcW w:w="0" w:type="auto"/>
          </w:tcPr>
          <w:p w14:paraId="4CEFC5B8" w14:textId="77777777" w:rsidR="00A40F53" w:rsidRPr="00A40F53" w:rsidRDefault="00A40F53" w:rsidP="00466BD5">
            <w:pPr>
              <w:pStyle w:val="PlainText"/>
              <w:rPr>
                <w:i/>
              </w:rPr>
            </w:pPr>
            <w:r w:rsidRPr="00A40F53">
              <w:rPr>
                <w:i/>
              </w:rPr>
              <w:t>-</w:t>
            </w:r>
          </w:p>
        </w:tc>
        <w:tc>
          <w:tcPr>
            <w:tcW w:w="0" w:type="auto"/>
          </w:tcPr>
          <w:p w14:paraId="258101E1" w14:textId="77777777" w:rsidR="00A40F53" w:rsidRPr="00A40F53" w:rsidRDefault="00A40F53" w:rsidP="00466BD5">
            <w:pPr>
              <w:pStyle w:val="PlainText"/>
            </w:pPr>
            <w:r w:rsidRPr="00A40F53">
              <w:t>0.</w:t>
            </w:r>
          </w:p>
        </w:tc>
        <w:tc>
          <w:tcPr>
            <w:tcW w:w="0" w:type="auto"/>
          </w:tcPr>
          <w:p w14:paraId="6131ED01" w14:textId="77777777" w:rsidR="00A40F53" w:rsidRPr="00A40F53" w:rsidRDefault="00A40F53" w:rsidP="00466BD5">
            <w:pPr>
              <w:pStyle w:val="PlainText"/>
            </w:pPr>
            <w:r w:rsidRPr="00A40F53">
              <w:t>Dip variations</w:t>
            </w:r>
          </w:p>
        </w:tc>
      </w:tr>
      <w:tr w:rsidR="00A40F53" w:rsidRPr="00A40F53" w14:paraId="4FFF06FC" w14:textId="77777777" w:rsidTr="00A40F53">
        <w:tc>
          <w:tcPr>
            <w:tcW w:w="0" w:type="auto"/>
          </w:tcPr>
          <w:p w14:paraId="5BD1735F" w14:textId="77777777" w:rsidR="00A40F53" w:rsidRPr="00A40F53" w:rsidRDefault="00A40F53" w:rsidP="00466BD5">
            <w:pPr>
              <w:pStyle w:val="PlainText"/>
              <w:rPr>
                <w:i/>
              </w:rPr>
            </w:pPr>
            <w:r w:rsidRPr="00A40F53">
              <w:rPr>
                <w:i/>
              </w:rPr>
              <w:t>-</w:t>
            </w:r>
          </w:p>
        </w:tc>
        <w:tc>
          <w:tcPr>
            <w:tcW w:w="0" w:type="auto"/>
          </w:tcPr>
          <w:p w14:paraId="0D43F03C" w14:textId="77777777" w:rsidR="00A40F53" w:rsidRPr="00A40F53" w:rsidRDefault="00A40F53" w:rsidP="00466BD5">
            <w:pPr>
              <w:pStyle w:val="PlainText"/>
            </w:pPr>
            <w:r w:rsidRPr="00A40F53">
              <w:t>1.0</w:t>
            </w:r>
          </w:p>
        </w:tc>
        <w:tc>
          <w:tcPr>
            <w:tcW w:w="0" w:type="auto"/>
          </w:tcPr>
          <w:p w14:paraId="0263F6C8" w14:textId="77777777" w:rsidR="00A40F53" w:rsidRPr="00A40F53" w:rsidRDefault="00A40F53" w:rsidP="00466BD5">
            <w:pPr>
              <w:pStyle w:val="PlainText"/>
            </w:pPr>
            <w:proofErr w:type="spellStart"/>
            <w:r w:rsidRPr="00A40F53">
              <w:t>Wt</w:t>
            </w:r>
            <w:proofErr w:type="spellEnd"/>
            <w:r w:rsidRPr="00A40F53">
              <w:t xml:space="preserve"> for dip variations</w:t>
            </w:r>
          </w:p>
        </w:tc>
      </w:tr>
      <w:tr w:rsidR="00A40F53" w:rsidRPr="00A40F53" w14:paraId="39ECE964" w14:textId="77777777" w:rsidTr="00A40F53">
        <w:tc>
          <w:tcPr>
            <w:tcW w:w="0" w:type="auto"/>
          </w:tcPr>
          <w:p w14:paraId="05BBD176" w14:textId="77777777" w:rsidR="00A40F53" w:rsidRPr="00A40F53" w:rsidRDefault="00A40F53" w:rsidP="00466BD5">
            <w:pPr>
              <w:pStyle w:val="PlainText"/>
              <w:rPr>
                <w:i/>
              </w:rPr>
            </w:pPr>
            <w:r w:rsidRPr="00A40F53">
              <w:rPr>
                <w:i/>
              </w:rPr>
              <w:t>12a</w:t>
            </w:r>
          </w:p>
        </w:tc>
        <w:tc>
          <w:tcPr>
            <w:tcW w:w="0" w:type="auto"/>
          </w:tcPr>
          <w:p w14:paraId="115F532B" w14:textId="77777777" w:rsidR="00A40F53" w:rsidRPr="00A40F53" w:rsidRDefault="00A40F53" w:rsidP="00466BD5">
            <w:pPr>
              <w:pStyle w:val="PlainText"/>
            </w:pPr>
            <w:r w:rsidRPr="00A40F53">
              <w:rPr>
                <w:highlight w:val="green"/>
              </w:rPr>
              <w:t>1</w:t>
            </w:r>
          </w:p>
        </w:tc>
        <w:tc>
          <w:tcPr>
            <w:tcW w:w="0" w:type="auto"/>
          </w:tcPr>
          <w:p w14:paraId="11064E0C" w14:textId="77777777" w:rsidR="00A40F53" w:rsidRPr="00A40F53" w:rsidRDefault="00A40F53" w:rsidP="00466BD5">
            <w:pPr>
              <w:pStyle w:val="PlainText"/>
            </w:pPr>
            <w:r w:rsidRPr="00A40F53">
              <w:t>Number of b-values</w:t>
            </w:r>
          </w:p>
        </w:tc>
      </w:tr>
      <w:tr w:rsidR="00A40F53" w:rsidRPr="00A40F53" w14:paraId="2C738FB8" w14:textId="77777777" w:rsidTr="00A40F53">
        <w:tc>
          <w:tcPr>
            <w:tcW w:w="0" w:type="auto"/>
          </w:tcPr>
          <w:p w14:paraId="50C282A9" w14:textId="77777777" w:rsidR="00A40F53" w:rsidRPr="00A40F53" w:rsidRDefault="00A40F53" w:rsidP="00466BD5">
            <w:pPr>
              <w:pStyle w:val="PlainText"/>
              <w:rPr>
                <w:i/>
              </w:rPr>
            </w:pPr>
            <w:r w:rsidRPr="00A40F53">
              <w:rPr>
                <w:i/>
              </w:rPr>
              <w:t>12b</w:t>
            </w:r>
          </w:p>
        </w:tc>
        <w:tc>
          <w:tcPr>
            <w:tcW w:w="0" w:type="auto"/>
          </w:tcPr>
          <w:p w14:paraId="511B655C" w14:textId="77777777" w:rsidR="00A40F53" w:rsidRPr="00A40F53" w:rsidRDefault="00A40F53" w:rsidP="00466BD5">
            <w:pPr>
              <w:pStyle w:val="PlainText"/>
            </w:pPr>
            <w:r w:rsidRPr="00A40F53">
              <w:rPr>
                <w:highlight w:val="green"/>
              </w:rPr>
              <w:t>0.90</w:t>
            </w:r>
          </w:p>
        </w:tc>
        <w:tc>
          <w:tcPr>
            <w:tcW w:w="0" w:type="auto"/>
          </w:tcPr>
          <w:p w14:paraId="230C5DB4" w14:textId="77777777" w:rsidR="00A40F53" w:rsidRPr="00A40F53" w:rsidRDefault="00A40F53" w:rsidP="00466BD5">
            <w:pPr>
              <w:pStyle w:val="PlainText"/>
            </w:pPr>
            <w:r w:rsidRPr="00A40F53">
              <w:t>b-values</w:t>
            </w:r>
          </w:p>
        </w:tc>
      </w:tr>
      <w:tr w:rsidR="00A40F53" w:rsidRPr="00A40F53" w14:paraId="4886193E" w14:textId="77777777" w:rsidTr="00A40F53">
        <w:tc>
          <w:tcPr>
            <w:tcW w:w="0" w:type="auto"/>
          </w:tcPr>
          <w:p w14:paraId="685D4AB3" w14:textId="77777777" w:rsidR="00A40F53" w:rsidRPr="00A40F53" w:rsidRDefault="00A40F53" w:rsidP="00466BD5">
            <w:pPr>
              <w:pStyle w:val="PlainText"/>
              <w:rPr>
                <w:i/>
              </w:rPr>
            </w:pPr>
            <w:r w:rsidRPr="00A40F53">
              <w:rPr>
                <w:i/>
              </w:rPr>
              <w:t>12c</w:t>
            </w:r>
          </w:p>
        </w:tc>
        <w:tc>
          <w:tcPr>
            <w:tcW w:w="0" w:type="auto"/>
          </w:tcPr>
          <w:p w14:paraId="5E07B275" w14:textId="77777777" w:rsidR="00A40F53" w:rsidRPr="00A40F53" w:rsidRDefault="00A40F53" w:rsidP="00466BD5">
            <w:pPr>
              <w:pStyle w:val="PlainText"/>
            </w:pPr>
            <w:r w:rsidRPr="00A40F53">
              <w:rPr>
                <w:highlight w:val="green"/>
              </w:rPr>
              <w:t>1.</w:t>
            </w:r>
          </w:p>
        </w:tc>
        <w:tc>
          <w:tcPr>
            <w:tcW w:w="0" w:type="auto"/>
          </w:tcPr>
          <w:p w14:paraId="68560EE3" w14:textId="77777777" w:rsidR="00A40F53" w:rsidRPr="00A40F53" w:rsidRDefault="00A40F53" w:rsidP="00466BD5">
            <w:pPr>
              <w:pStyle w:val="PlainText"/>
            </w:pPr>
            <w:r w:rsidRPr="00A40F53">
              <w:t>Weights for b-values</w:t>
            </w:r>
          </w:p>
        </w:tc>
      </w:tr>
      <w:tr w:rsidR="00A40F53" w:rsidRPr="00A40F53" w14:paraId="7F7AE54A" w14:textId="77777777" w:rsidTr="00A40F53">
        <w:tc>
          <w:tcPr>
            <w:tcW w:w="0" w:type="auto"/>
          </w:tcPr>
          <w:p w14:paraId="5B834640" w14:textId="77777777" w:rsidR="00A40F53" w:rsidRPr="00A40F53" w:rsidRDefault="00A40F53" w:rsidP="00466BD5">
            <w:pPr>
              <w:pStyle w:val="PlainText"/>
              <w:rPr>
                <w:i/>
              </w:rPr>
            </w:pPr>
            <w:r w:rsidRPr="00A40F53">
              <w:rPr>
                <w:i/>
              </w:rPr>
              <w:t>13a</w:t>
            </w:r>
          </w:p>
        </w:tc>
        <w:tc>
          <w:tcPr>
            <w:tcW w:w="0" w:type="auto"/>
          </w:tcPr>
          <w:p w14:paraId="562AE036" w14:textId="77777777" w:rsidR="00A40F53" w:rsidRPr="00A40F53" w:rsidRDefault="00A40F53" w:rsidP="00466BD5">
            <w:pPr>
              <w:pStyle w:val="PlainText"/>
            </w:pPr>
            <w:r w:rsidRPr="00A40F53">
              <w:rPr>
                <w:highlight w:val="green"/>
              </w:rPr>
              <w:t>1</w:t>
            </w:r>
          </w:p>
        </w:tc>
        <w:tc>
          <w:tcPr>
            <w:tcW w:w="0" w:type="auto"/>
          </w:tcPr>
          <w:p w14:paraId="45E86516" w14:textId="77777777" w:rsidR="00A40F53" w:rsidRPr="00A40F53" w:rsidRDefault="00A40F53" w:rsidP="00466BD5">
            <w:pPr>
              <w:pStyle w:val="PlainText"/>
            </w:pPr>
            <w:r w:rsidRPr="00A40F53">
              <w:t>Number of slip-rates</w:t>
            </w:r>
          </w:p>
        </w:tc>
      </w:tr>
      <w:tr w:rsidR="00A40F53" w:rsidRPr="00A40F53" w14:paraId="4AB62DB3" w14:textId="77777777" w:rsidTr="00A40F53">
        <w:tc>
          <w:tcPr>
            <w:tcW w:w="0" w:type="auto"/>
          </w:tcPr>
          <w:p w14:paraId="28BB4218" w14:textId="77777777" w:rsidR="00A40F53" w:rsidRPr="00A40F53" w:rsidRDefault="00A40F53" w:rsidP="00466BD5">
            <w:pPr>
              <w:pStyle w:val="PlainText"/>
              <w:rPr>
                <w:i/>
              </w:rPr>
            </w:pPr>
            <w:r w:rsidRPr="00A40F53">
              <w:rPr>
                <w:i/>
              </w:rPr>
              <w:t>13b</w:t>
            </w:r>
          </w:p>
        </w:tc>
        <w:tc>
          <w:tcPr>
            <w:tcW w:w="0" w:type="auto"/>
          </w:tcPr>
          <w:p w14:paraId="32E35016" w14:textId="77777777" w:rsidR="00A40F53" w:rsidRPr="00A40F53" w:rsidRDefault="00A40F53" w:rsidP="00466BD5">
            <w:pPr>
              <w:pStyle w:val="PlainText"/>
            </w:pPr>
            <w:r w:rsidRPr="00A40F53">
              <w:rPr>
                <w:highlight w:val="green"/>
              </w:rPr>
              <w:t>25</w:t>
            </w:r>
          </w:p>
        </w:tc>
        <w:tc>
          <w:tcPr>
            <w:tcW w:w="0" w:type="auto"/>
          </w:tcPr>
          <w:p w14:paraId="55842CC4" w14:textId="77777777" w:rsidR="00A40F53" w:rsidRPr="00A40F53" w:rsidRDefault="00A40F53" w:rsidP="00466BD5">
            <w:pPr>
              <w:pStyle w:val="PlainText"/>
            </w:pPr>
            <w:r w:rsidRPr="00A40F53">
              <w:t>Slip rates (mm/yr)</w:t>
            </w:r>
          </w:p>
        </w:tc>
      </w:tr>
      <w:tr w:rsidR="00A40F53" w:rsidRPr="00A40F53" w14:paraId="13BA9785" w14:textId="77777777" w:rsidTr="00A40F53">
        <w:tc>
          <w:tcPr>
            <w:tcW w:w="0" w:type="auto"/>
          </w:tcPr>
          <w:p w14:paraId="4A040557" w14:textId="77777777" w:rsidR="00A40F53" w:rsidRPr="00A40F53" w:rsidRDefault="00A40F53" w:rsidP="00466BD5">
            <w:pPr>
              <w:pStyle w:val="PlainText"/>
              <w:rPr>
                <w:i/>
              </w:rPr>
            </w:pPr>
            <w:r w:rsidRPr="00A40F53">
              <w:rPr>
                <w:i/>
              </w:rPr>
              <w:t>13c</w:t>
            </w:r>
          </w:p>
        </w:tc>
        <w:tc>
          <w:tcPr>
            <w:tcW w:w="0" w:type="auto"/>
          </w:tcPr>
          <w:p w14:paraId="174DC83A" w14:textId="44952DC1" w:rsidR="00A40F53" w:rsidRPr="00A40F53" w:rsidRDefault="00A40F53" w:rsidP="00A40F53">
            <w:pPr>
              <w:pStyle w:val="PlainText"/>
            </w:pPr>
            <w:r w:rsidRPr="00A40F53">
              <w:rPr>
                <w:highlight w:val="green"/>
              </w:rPr>
              <w:t>1.</w:t>
            </w:r>
          </w:p>
        </w:tc>
        <w:tc>
          <w:tcPr>
            <w:tcW w:w="0" w:type="auto"/>
          </w:tcPr>
          <w:p w14:paraId="1E0728F2" w14:textId="36A0EE16" w:rsidR="00A40F53" w:rsidRPr="00A40F53" w:rsidRDefault="00A40F53" w:rsidP="00466BD5">
            <w:pPr>
              <w:pStyle w:val="PlainText"/>
            </w:pPr>
            <w:r w:rsidRPr="00A40F53">
              <w:t>Weights for slip rates</w:t>
            </w:r>
          </w:p>
        </w:tc>
      </w:tr>
      <w:tr w:rsidR="00A40F53" w:rsidRPr="00A40F53" w14:paraId="19A95007" w14:textId="77777777" w:rsidTr="00A40F53">
        <w:tc>
          <w:tcPr>
            <w:tcW w:w="0" w:type="auto"/>
          </w:tcPr>
          <w:p w14:paraId="7853875B" w14:textId="77777777" w:rsidR="00A40F53" w:rsidRPr="00A40F53" w:rsidRDefault="00A40F53" w:rsidP="00466BD5">
            <w:pPr>
              <w:pStyle w:val="PlainText"/>
              <w:rPr>
                <w:i/>
              </w:rPr>
            </w:pPr>
            <w:r w:rsidRPr="00A40F53">
              <w:rPr>
                <w:i/>
              </w:rPr>
              <w:t>14a</w:t>
            </w:r>
          </w:p>
        </w:tc>
        <w:tc>
          <w:tcPr>
            <w:tcW w:w="0" w:type="auto"/>
          </w:tcPr>
          <w:p w14:paraId="377C972F" w14:textId="364F7B23" w:rsidR="00A40F53" w:rsidRPr="00A40F53" w:rsidRDefault="00A40F53" w:rsidP="00A40F53">
            <w:pPr>
              <w:pStyle w:val="PlainText"/>
            </w:pPr>
            <w:r w:rsidRPr="00A40F53">
              <w:rPr>
                <w:highlight w:val="green"/>
              </w:rPr>
              <w:t>1</w:t>
            </w:r>
          </w:p>
        </w:tc>
        <w:tc>
          <w:tcPr>
            <w:tcW w:w="0" w:type="auto"/>
          </w:tcPr>
          <w:p w14:paraId="41C0B9EB" w14:textId="2233C1DD" w:rsidR="00A40F53" w:rsidRPr="00A40F53" w:rsidRDefault="00A40F53" w:rsidP="00466BD5">
            <w:pPr>
              <w:pStyle w:val="PlainText"/>
            </w:pPr>
            <w:proofErr w:type="spellStart"/>
            <w:r w:rsidRPr="00A40F53">
              <w:t>nRecur</w:t>
            </w:r>
            <w:proofErr w:type="spellEnd"/>
          </w:p>
        </w:tc>
      </w:tr>
      <w:tr w:rsidR="00A40F53" w:rsidRPr="00A40F53" w14:paraId="04D49020" w14:textId="77777777" w:rsidTr="00A40F53">
        <w:tc>
          <w:tcPr>
            <w:tcW w:w="0" w:type="auto"/>
          </w:tcPr>
          <w:p w14:paraId="0F6FE65A" w14:textId="77777777" w:rsidR="00A40F53" w:rsidRPr="00A40F53" w:rsidRDefault="00A40F53" w:rsidP="00466BD5">
            <w:pPr>
              <w:pStyle w:val="PlainText"/>
              <w:rPr>
                <w:i/>
              </w:rPr>
            </w:pPr>
            <w:r w:rsidRPr="00A40F53">
              <w:rPr>
                <w:i/>
              </w:rPr>
              <w:lastRenderedPageBreak/>
              <w:t>14b</w:t>
            </w:r>
          </w:p>
        </w:tc>
        <w:tc>
          <w:tcPr>
            <w:tcW w:w="0" w:type="auto"/>
          </w:tcPr>
          <w:p w14:paraId="52E4BAF3" w14:textId="77777777" w:rsidR="00A40F53" w:rsidRPr="00A40F53" w:rsidRDefault="00A40F53" w:rsidP="00466BD5">
            <w:pPr>
              <w:pStyle w:val="PlainText"/>
            </w:pPr>
            <w:r w:rsidRPr="00A40F53">
              <w:rPr>
                <w:highlight w:val="green"/>
              </w:rPr>
              <w:t>3</w:t>
            </w:r>
          </w:p>
        </w:tc>
        <w:tc>
          <w:tcPr>
            <w:tcW w:w="0" w:type="auto"/>
          </w:tcPr>
          <w:p w14:paraId="2BE4D538" w14:textId="77777777" w:rsidR="00A40F53" w:rsidRPr="00A40F53" w:rsidRDefault="00A40F53" w:rsidP="00466BD5">
            <w:pPr>
              <w:pStyle w:val="PlainText"/>
            </w:pPr>
            <w:r w:rsidRPr="00A40F53">
              <w:t>Recur model (0 = char model, 1=exponential, 3 = max mag)</w:t>
            </w:r>
          </w:p>
        </w:tc>
      </w:tr>
      <w:tr w:rsidR="00A40F53" w:rsidRPr="00A40F53" w14:paraId="4F0D13E6" w14:textId="77777777" w:rsidTr="00A40F53">
        <w:tc>
          <w:tcPr>
            <w:tcW w:w="0" w:type="auto"/>
          </w:tcPr>
          <w:p w14:paraId="69A9D9BD" w14:textId="77777777" w:rsidR="00A40F53" w:rsidRPr="00A40F53" w:rsidRDefault="00A40F53" w:rsidP="00466BD5">
            <w:pPr>
              <w:pStyle w:val="PlainText"/>
              <w:rPr>
                <w:i/>
              </w:rPr>
            </w:pPr>
            <w:r w:rsidRPr="00A40F53">
              <w:rPr>
                <w:i/>
              </w:rPr>
              <w:t>14c</w:t>
            </w:r>
          </w:p>
        </w:tc>
        <w:tc>
          <w:tcPr>
            <w:tcW w:w="0" w:type="auto"/>
          </w:tcPr>
          <w:p w14:paraId="341317C1" w14:textId="77777777" w:rsidR="00A40F53" w:rsidRPr="00A40F53" w:rsidRDefault="00A40F53" w:rsidP="00466BD5">
            <w:pPr>
              <w:pStyle w:val="PlainText"/>
            </w:pPr>
            <w:r w:rsidRPr="00A40F53">
              <w:rPr>
                <w:highlight w:val="green"/>
              </w:rPr>
              <w:t>1.</w:t>
            </w:r>
          </w:p>
        </w:tc>
        <w:tc>
          <w:tcPr>
            <w:tcW w:w="0" w:type="auto"/>
          </w:tcPr>
          <w:p w14:paraId="5B8316C3" w14:textId="77777777" w:rsidR="00A40F53" w:rsidRPr="00A40F53" w:rsidRDefault="00A40F53" w:rsidP="00466BD5">
            <w:pPr>
              <w:pStyle w:val="PlainText"/>
            </w:pPr>
            <w:r w:rsidRPr="00A40F53">
              <w:t>Recurrence model weights</w:t>
            </w:r>
          </w:p>
        </w:tc>
      </w:tr>
      <w:tr w:rsidR="00A40F53" w:rsidRPr="00A40F53" w14:paraId="45791B9F" w14:textId="77777777" w:rsidTr="00A40F53">
        <w:tc>
          <w:tcPr>
            <w:tcW w:w="0" w:type="auto"/>
          </w:tcPr>
          <w:p w14:paraId="43C14F52" w14:textId="77777777" w:rsidR="00A40F53" w:rsidRPr="00A40F53" w:rsidRDefault="00A40F53" w:rsidP="00466BD5">
            <w:pPr>
              <w:pStyle w:val="PlainText"/>
              <w:rPr>
                <w:i/>
              </w:rPr>
            </w:pPr>
            <w:r w:rsidRPr="00A40F53">
              <w:rPr>
                <w:i/>
              </w:rPr>
              <w:t>14d</w:t>
            </w:r>
          </w:p>
        </w:tc>
        <w:tc>
          <w:tcPr>
            <w:tcW w:w="0" w:type="auto"/>
          </w:tcPr>
          <w:p w14:paraId="6A0CE4CA" w14:textId="77777777" w:rsidR="00A40F53" w:rsidRPr="00A40F53" w:rsidRDefault="00A40F53" w:rsidP="00466BD5">
            <w:pPr>
              <w:pStyle w:val="PlainText"/>
            </w:pPr>
            <w:r w:rsidRPr="00A40F53">
              <w:rPr>
                <w:highlight w:val="green"/>
              </w:rPr>
              <w:t>0.25 0.2 0.25</w:t>
            </w:r>
          </w:p>
        </w:tc>
        <w:tc>
          <w:tcPr>
            <w:tcW w:w="0" w:type="auto"/>
          </w:tcPr>
          <w:p w14:paraId="0BB1F7B9" w14:textId="77777777" w:rsidR="00A40F53" w:rsidRPr="00A40F53" w:rsidRDefault="00A40F53" w:rsidP="00466BD5">
            <w:pPr>
              <w:pStyle w:val="PlainText"/>
            </w:pPr>
            <w:r w:rsidRPr="00A40F53">
              <w:t xml:space="preserve">Delta_M1 and delta_M2 for char. mag. recur. relationship </w:t>
            </w:r>
          </w:p>
        </w:tc>
      </w:tr>
      <w:tr w:rsidR="00A40F53" w:rsidRPr="00A40F53" w14:paraId="216DAB2A" w14:textId="77777777" w:rsidTr="00A40F53">
        <w:tc>
          <w:tcPr>
            <w:tcW w:w="0" w:type="auto"/>
          </w:tcPr>
          <w:p w14:paraId="52256B11" w14:textId="77777777" w:rsidR="00A40F53" w:rsidRPr="00A40F53" w:rsidRDefault="00A40F53" w:rsidP="00466BD5">
            <w:pPr>
              <w:pStyle w:val="PlainText"/>
              <w:rPr>
                <w:i/>
              </w:rPr>
            </w:pPr>
            <w:r w:rsidRPr="00A40F53">
              <w:rPr>
                <w:i/>
              </w:rPr>
              <w:t>15a</w:t>
            </w:r>
          </w:p>
        </w:tc>
        <w:tc>
          <w:tcPr>
            <w:tcW w:w="0" w:type="auto"/>
          </w:tcPr>
          <w:p w14:paraId="00894FE2" w14:textId="77777777" w:rsidR="00A40F53" w:rsidRPr="00A40F53" w:rsidRDefault="00A40F53" w:rsidP="00466BD5">
            <w:pPr>
              <w:pStyle w:val="PlainText"/>
            </w:pPr>
            <w:r w:rsidRPr="00A40F53">
              <w:rPr>
                <w:highlight w:val="green"/>
              </w:rPr>
              <w:t>1</w:t>
            </w:r>
          </w:p>
        </w:tc>
        <w:tc>
          <w:tcPr>
            <w:tcW w:w="0" w:type="auto"/>
          </w:tcPr>
          <w:p w14:paraId="2ECA4960" w14:textId="77777777" w:rsidR="00A40F53" w:rsidRPr="00A40F53" w:rsidRDefault="00A40F53" w:rsidP="00466BD5">
            <w:pPr>
              <w:pStyle w:val="PlainText"/>
            </w:pPr>
            <w:r w:rsidRPr="00A40F53">
              <w:t>Number of fault widths</w:t>
            </w:r>
          </w:p>
        </w:tc>
      </w:tr>
      <w:tr w:rsidR="00A40F53" w:rsidRPr="00A40F53" w14:paraId="3D64F328" w14:textId="77777777" w:rsidTr="00A40F53">
        <w:tc>
          <w:tcPr>
            <w:tcW w:w="0" w:type="auto"/>
          </w:tcPr>
          <w:p w14:paraId="074C2D96" w14:textId="77777777" w:rsidR="00A40F53" w:rsidRPr="00A40F53" w:rsidRDefault="00A40F53" w:rsidP="00466BD5">
            <w:pPr>
              <w:pStyle w:val="PlainText"/>
              <w:rPr>
                <w:i/>
              </w:rPr>
            </w:pPr>
            <w:r w:rsidRPr="00A40F53">
              <w:rPr>
                <w:i/>
              </w:rPr>
              <w:t>15b</w:t>
            </w:r>
          </w:p>
        </w:tc>
        <w:tc>
          <w:tcPr>
            <w:tcW w:w="0" w:type="auto"/>
          </w:tcPr>
          <w:p w14:paraId="107D7B9F" w14:textId="77777777" w:rsidR="00A40F53" w:rsidRPr="00A40F53" w:rsidRDefault="00A40F53" w:rsidP="00466BD5">
            <w:pPr>
              <w:pStyle w:val="PlainText"/>
            </w:pPr>
            <w:r w:rsidRPr="00A40F53">
              <w:rPr>
                <w:highlight w:val="green"/>
              </w:rPr>
              <w:t>26.</w:t>
            </w:r>
          </w:p>
        </w:tc>
        <w:tc>
          <w:tcPr>
            <w:tcW w:w="0" w:type="auto"/>
          </w:tcPr>
          <w:p w14:paraId="38FC2D5C" w14:textId="77777777" w:rsidR="00A40F53" w:rsidRPr="00A40F53" w:rsidRDefault="00A40F53" w:rsidP="00466BD5">
            <w:pPr>
              <w:pStyle w:val="PlainText"/>
            </w:pPr>
            <w:r w:rsidRPr="00A40F53">
              <w:t>Fault thickness</w:t>
            </w:r>
          </w:p>
        </w:tc>
      </w:tr>
      <w:tr w:rsidR="00A40F53" w:rsidRPr="00A40F53" w14:paraId="6C28D6F6" w14:textId="77777777" w:rsidTr="00A40F53">
        <w:tc>
          <w:tcPr>
            <w:tcW w:w="0" w:type="auto"/>
          </w:tcPr>
          <w:p w14:paraId="64D127AF" w14:textId="77777777" w:rsidR="00A40F53" w:rsidRPr="00A40F53" w:rsidRDefault="00A40F53" w:rsidP="00466BD5">
            <w:pPr>
              <w:pStyle w:val="PlainText"/>
              <w:rPr>
                <w:i/>
              </w:rPr>
            </w:pPr>
            <w:r w:rsidRPr="00A40F53">
              <w:rPr>
                <w:i/>
              </w:rPr>
              <w:t>15c</w:t>
            </w:r>
          </w:p>
        </w:tc>
        <w:tc>
          <w:tcPr>
            <w:tcW w:w="0" w:type="auto"/>
          </w:tcPr>
          <w:p w14:paraId="46EC62D4" w14:textId="77777777" w:rsidR="00A40F53" w:rsidRPr="00A40F53" w:rsidRDefault="00A40F53" w:rsidP="00466BD5">
            <w:pPr>
              <w:pStyle w:val="PlainText"/>
            </w:pPr>
            <w:r w:rsidRPr="00A40F53">
              <w:rPr>
                <w:highlight w:val="green"/>
              </w:rPr>
              <w:t>1.0</w:t>
            </w:r>
          </w:p>
        </w:tc>
        <w:tc>
          <w:tcPr>
            <w:tcW w:w="0" w:type="auto"/>
          </w:tcPr>
          <w:p w14:paraId="75983B53" w14:textId="77777777" w:rsidR="00A40F53" w:rsidRPr="00A40F53" w:rsidRDefault="00A40F53" w:rsidP="00466BD5">
            <w:pPr>
              <w:pStyle w:val="PlainText"/>
            </w:pPr>
            <w:r w:rsidRPr="00A40F53">
              <w:t>Weights for fault thickness</w:t>
            </w:r>
          </w:p>
        </w:tc>
      </w:tr>
      <w:tr w:rsidR="00A40F53" w:rsidRPr="00A40F53" w14:paraId="0BA7A5A2" w14:textId="77777777" w:rsidTr="00A40F53">
        <w:tc>
          <w:tcPr>
            <w:tcW w:w="0" w:type="auto"/>
          </w:tcPr>
          <w:p w14:paraId="75CB8649" w14:textId="77777777" w:rsidR="00A40F53" w:rsidRPr="00A40F53" w:rsidRDefault="00A40F53" w:rsidP="00466BD5">
            <w:pPr>
              <w:pStyle w:val="PlainText"/>
              <w:rPr>
                <w:i/>
              </w:rPr>
            </w:pPr>
            <w:r w:rsidRPr="00A40F53">
              <w:rPr>
                <w:i/>
              </w:rPr>
              <w:t>16</w:t>
            </w:r>
          </w:p>
        </w:tc>
        <w:tc>
          <w:tcPr>
            <w:tcW w:w="0" w:type="auto"/>
          </w:tcPr>
          <w:p w14:paraId="1BEBA684" w14:textId="77777777" w:rsidR="00A40F53" w:rsidRPr="00A40F53" w:rsidRDefault="00A40F53" w:rsidP="00466BD5">
            <w:pPr>
              <w:pStyle w:val="PlainText"/>
            </w:pPr>
            <w:r w:rsidRPr="00A40F53">
              <w:t>1</w:t>
            </w:r>
          </w:p>
        </w:tc>
        <w:tc>
          <w:tcPr>
            <w:tcW w:w="0" w:type="auto"/>
          </w:tcPr>
          <w:p w14:paraId="3A5FE381" w14:textId="77777777" w:rsidR="00A40F53" w:rsidRPr="00A40F53" w:rsidRDefault="00A40F53" w:rsidP="00466BD5">
            <w:pPr>
              <w:pStyle w:val="PlainText"/>
            </w:pPr>
            <w:proofErr w:type="spellStart"/>
            <w:r w:rsidRPr="00A40F53">
              <w:t>Overridemag</w:t>
            </w:r>
            <w:proofErr w:type="spellEnd"/>
            <w:r w:rsidRPr="00A40F53">
              <w:t xml:space="preserve"> option</w:t>
            </w:r>
          </w:p>
        </w:tc>
      </w:tr>
      <w:tr w:rsidR="00A40F53" w:rsidRPr="00A40F53" w14:paraId="01BD2B5C" w14:textId="77777777" w:rsidTr="00A40F53">
        <w:tc>
          <w:tcPr>
            <w:tcW w:w="0" w:type="auto"/>
          </w:tcPr>
          <w:p w14:paraId="3989DC31" w14:textId="77777777" w:rsidR="00A40F53" w:rsidRPr="00A40F53" w:rsidRDefault="00A40F53" w:rsidP="00466BD5">
            <w:pPr>
              <w:pStyle w:val="PlainText"/>
              <w:rPr>
                <w:i/>
              </w:rPr>
            </w:pPr>
            <w:r w:rsidRPr="00A40F53">
              <w:rPr>
                <w:i/>
              </w:rPr>
              <w:t>17a</w:t>
            </w:r>
          </w:p>
        </w:tc>
        <w:tc>
          <w:tcPr>
            <w:tcW w:w="0" w:type="auto"/>
          </w:tcPr>
          <w:p w14:paraId="78D1214F" w14:textId="77777777" w:rsidR="00A40F53" w:rsidRPr="00A40F53" w:rsidRDefault="00A40F53" w:rsidP="00466BD5">
            <w:pPr>
              <w:pStyle w:val="PlainText"/>
            </w:pPr>
            <w:r w:rsidRPr="00A40F53">
              <w:rPr>
                <w:highlight w:val="green"/>
              </w:rPr>
              <w:t>3</w:t>
            </w:r>
          </w:p>
        </w:tc>
        <w:tc>
          <w:tcPr>
            <w:tcW w:w="0" w:type="auto"/>
          </w:tcPr>
          <w:p w14:paraId="09F7C7EB" w14:textId="77777777" w:rsidR="00A40F53" w:rsidRPr="00A40F53" w:rsidRDefault="00A40F53" w:rsidP="00466BD5">
            <w:pPr>
              <w:pStyle w:val="PlainText"/>
            </w:pPr>
            <w:r w:rsidRPr="00A40F53">
              <w:t>Number of maximum magnitudes</w:t>
            </w:r>
          </w:p>
        </w:tc>
      </w:tr>
      <w:tr w:rsidR="00A40F53" w:rsidRPr="00A40F53" w14:paraId="0F944493" w14:textId="77777777" w:rsidTr="00A40F53">
        <w:tc>
          <w:tcPr>
            <w:tcW w:w="0" w:type="auto"/>
          </w:tcPr>
          <w:p w14:paraId="5135299C" w14:textId="77777777" w:rsidR="00A40F53" w:rsidRPr="00A40F53" w:rsidRDefault="00A40F53" w:rsidP="00466BD5">
            <w:pPr>
              <w:pStyle w:val="PlainText"/>
              <w:rPr>
                <w:i/>
              </w:rPr>
            </w:pPr>
            <w:r w:rsidRPr="00A40F53">
              <w:rPr>
                <w:i/>
              </w:rPr>
              <w:t>17b</w:t>
            </w:r>
          </w:p>
        </w:tc>
        <w:tc>
          <w:tcPr>
            <w:tcW w:w="0" w:type="auto"/>
          </w:tcPr>
          <w:p w14:paraId="7F8A208F" w14:textId="77777777" w:rsidR="00A40F53" w:rsidRPr="00A40F53" w:rsidRDefault="00A40F53" w:rsidP="00466BD5">
            <w:pPr>
              <w:pStyle w:val="PlainText"/>
            </w:pPr>
            <w:r w:rsidRPr="00A40F53">
              <w:rPr>
                <w:highlight w:val="green"/>
              </w:rPr>
              <w:t>7.8 8.2 9.0</w:t>
            </w:r>
          </w:p>
        </w:tc>
        <w:tc>
          <w:tcPr>
            <w:tcW w:w="0" w:type="auto"/>
          </w:tcPr>
          <w:p w14:paraId="71100B74" w14:textId="77777777" w:rsidR="00A40F53" w:rsidRPr="00A40F53" w:rsidRDefault="00A40F53" w:rsidP="00466BD5">
            <w:pPr>
              <w:pStyle w:val="PlainText"/>
            </w:pPr>
            <w:r w:rsidRPr="00A40F53">
              <w:t>Maximum magnitudes</w:t>
            </w:r>
          </w:p>
        </w:tc>
      </w:tr>
      <w:tr w:rsidR="00A40F53" w:rsidRPr="00A40F53" w14:paraId="34AB720D" w14:textId="77777777" w:rsidTr="00A40F53">
        <w:tc>
          <w:tcPr>
            <w:tcW w:w="0" w:type="auto"/>
          </w:tcPr>
          <w:p w14:paraId="46177060" w14:textId="77777777" w:rsidR="00A40F53" w:rsidRPr="00A40F53" w:rsidRDefault="00A40F53" w:rsidP="00466BD5">
            <w:pPr>
              <w:pStyle w:val="PlainText"/>
              <w:rPr>
                <w:i/>
              </w:rPr>
            </w:pPr>
            <w:r w:rsidRPr="00A40F53">
              <w:rPr>
                <w:i/>
              </w:rPr>
              <w:t>17c</w:t>
            </w:r>
          </w:p>
        </w:tc>
        <w:tc>
          <w:tcPr>
            <w:tcW w:w="0" w:type="auto"/>
          </w:tcPr>
          <w:p w14:paraId="0C3EFCD4" w14:textId="77777777" w:rsidR="00A40F53" w:rsidRPr="00A40F53" w:rsidRDefault="00A40F53" w:rsidP="00466BD5">
            <w:pPr>
              <w:pStyle w:val="PlainText"/>
            </w:pPr>
            <w:r w:rsidRPr="00A40F53">
              <w:rPr>
                <w:highlight w:val="green"/>
              </w:rPr>
              <w:t>0.5 0.3 0.2</w:t>
            </w:r>
          </w:p>
        </w:tc>
        <w:tc>
          <w:tcPr>
            <w:tcW w:w="0" w:type="auto"/>
          </w:tcPr>
          <w:p w14:paraId="6775FE58" w14:textId="77777777" w:rsidR="00A40F53" w:rsidRPr="00A40F53" w:rsidRDefault="00A40F53" w:rsidP="00466BD5">
            <w:pPr>
              <w:pStyle w:val="PlainText"/>
            </w:pPr>
            <w:r w:rsidRPr="00A40F53">
              <w:t>Weights for max mag</w:t>
            </w:r>
          </w:p>
        </w:tc>
      </w:tr>
      <w:tr w:rsidR="00A40F53" w:rsidRPr="00A40F53" w14:paraId="2BCD3754" w14:textId="77777777" w:rsidTr="00A40F53">
        <w:tc>
          <w:tcPr>
            <w:tcW w:w="0" w:type="auto"/>
          </w:tcPr>
          <w:p w14:paraId="30432EC5" w14:textId="77777777" w:rsidR="00A40F53" w:rsidRPr="00A40F53" w:rsidRDefault="00A40F53" w:rsidP="00466BD5">
            <w:pPr>
              <w:pStyle w:val="PlainText"/>
              <w:rPr>
                <w:i/>
              </w:rPr>
            </w:pPr>
            <w:r w:rsidRPr="00A40F53">
              <w:rPr>
                <w:i/>
              </w:rPr>
              <w:t>18</w:t>
            </w:r>
          </w:p>
        </w:tc>
        <w:tc>
          <w:tcPr>
            <w:tcW w:w="0" w:type="auto"/>
          </w:tcPr>
          <w:p w14:paraId="1C661170" w14:textId="77777777" w:rsidR="00A40F53" w:rsidRPr="00A40F53" w:rsidRDefault="00A40F53" w:rsidP="00466BD5">
            <w:pPr>
              <w:pStyle w:val="PlainText"/>
            </w:pPr>
            <w:r w:rsidRPr="00A40F53">
              <w:rPr>
                <w:highlight w:val="green"/>
              </w:rPr>
              <w:t>7.5 0.25 50. 50.</w:t>
            </w:r>
            <w:r w:rsidRPr="00A40F53">
              <w:t xml:space="preserve"> 1 1  3.0</w:t>
            </w:r>
          </w:p>
        </w:tc>
        <w:tc>
          <w:tcPr>
            <w:tcW w:w="0" w:type="auto"/>
          </w:tcPr>
          <w:p w14:paraId="12B7AF4F" w14:textId="77777777" w:rsidR="00A40F53" w:rsidRPr="00A40F53" w:rsidRDefault="00A40F53" w:rsidP="00466BD5">
            <w:pPr>
              <w:pStyle w:val="PlainText"/>
            </w:pPr>
            <w:proofErr w:type="spellStart"/>
            <w:r w:rsidRPr="00A40F53">
              <w:t>minmag</w:t>
            </w:r>
            <w:proofErr w:type="spellEnd"/>
            <w:r w:rsidRPr="00A40F53">
              <w:t xml:space="preserve">, </w:t>
            </w:r>
            <w:proofErr w:type="spellStart"/>
            <w:r w:rsidRPr="00A40F53">
              <w:t>magstep</w:t>
            </w:r>
            <w:proofErr w:type="spellEnd"/>
            <w:r w:rsidRPr="00A40F53">
              <w:t xml:space="preserve">, </w:t>
            </w:r>
            <w:proofErr w:type="spellStart"/>
            <w:r w:rsidRPr="00A40F53">
              <w:t>hxStep</w:t>
            </w:r>
            <w:proofErr w:type="spellEnd"/>
            <w:r w:rsidRPr="00A40F53">
              <w:t xml:space="preserve">, </w:t>
            </w:r>
            <w:proofErr w:type="spellStart"/>
            <w:r w:rsidRPr="00A40F53">
              <w:t>hzStep</w:t>
            </w:r>
            <w:proofErr w:type="spellEnd"/>
            <w:r w:rsidRPr="00A40F53">
              <w:t xml:space="preserve">, </w:t>
            </w:r>
            <w:proofErr w:type="spellStart"/>
            <w:r w:rsidRPr="00A40F53">
              <w:t>nRupArea</w:t>
            </w:r>
            <w:proofErr w:type="spellEnd"/>
            <w:r w:rsidRPr="00A40F53">
              <w:t xml:space="preserve">, </w:t>
            </w:r>
            <w:proofErr w:type="spellStart"/>
            <w:r w:rsidRPr="00A40F53">
              <w:t>nRupWidth</w:t>
            </w:r>
            <w:proofErr w:type="spellEnd"/>
            <w:r w:rsidRPr="00A40F53">
              <w:t xml:space="preserve">, </w:t>
            </w:r>
            <w:proofErr w:type="spellStart"/>
            <w:r w:rsidRPr="00A40F53">
              <w:t>minDepth</w:t>
            </w:r>
            <w:proofErr w:type="spellEnd"/>
          </w:p>
        </w:tc>
      </w:tr>
      <w:tr w:rsidR="00A40F53" w:rsidRPr="00A40F53" w14:paraId="66F196F4" w14:textId="77777777" w:rsidTr="00A40F53">
        <w:tc>
          <w:tcPr>
            <w:tcW w:w="0" w:type="auto"/>
          </w:tcPr>
          <w:p w14:paraId="7AD04BE2" w14:textId="77777777" w:rsidR="00A40F53" w:rsidRPr="00A40F53" w:rsidRDefault="00A40F53" w:rsidP="00466BD5">
            <w:pPr>
              <w:pStyle w:val="PlainText"/>
              <w:rPr>
                <w:i/>
              </w:rPr>
            </w:pPr>
            <w:r w:rsidRPr="00A40F53">
              <w:rPr>
                <w:i/>
              </w:rPr>
              <w:t>19</w:t>
            </w:r>
          </w:p>
        </w:tc>
        <w:tc>
          <w:tcPr>
            <w:tcW w:w="0" w:type="auto"/>
          </w:tcPr>
          <w:p w14:paraId="23FC0A0D" w14:textId="77777777" w:rsidR="00A40F53" w:rsidRPr="00A40F53" w:rsidRDefault="00A40F53" w:rsidP="00466BD5">
            <w:pPr>
              <w:pStyle w:val="PlainText"/>
            </w:pPr>
            <w:r w:rsidRPr="00A40F53">
              <w:t xml:space="preserve">1                           </w:t>
            </w:r>
          </w:p>
        </w:tc>
        <w:tc>
          <w:tcPr>
            <w:tcW w:w="0" w:type="auto"/>
          </w:tcPr>
          <w:p w14:paraId="171A4C66" w14:textId="77777777" w:rsidR="00A40F53" w:rsidRPr="00A40F53" w:rsidRDefault="00A40F53" w:rsidP="00466BD5">
            <w:pPr>
              <w:pStyle w:val="PlainText"/>
            </w:pPr>
          </w:p>
        </w:tc>
      </w:tr>
      <w:tr w:rsidR="00A40F53" w:rsidRPr="00A40F53" w14:paraId="69BEE30E" w14:textId="77777777" w:rsidTr="00A40F53">
        <w:tc>
          <w:tcPr>
            <w:tcW w:w="0" w:type="auto"/>
          </w:tcPr>
          <w:p w14:paraId="5D390DCB" w14:textId="77777777" w:rsidR="00A40F53" w:rsidRPr="00A40F53" w:rsidRDefault="00A40F53" w:rsidP="00466BD5">
            <w:pPr>
              <w:pStyle w:val="PlainText"/>
              <w:rPr>
                <w:i/>
              </w:rPr>
            </w:pPr>
            <w:r w:rsidRPr="00A40F53">
              <w:rPr>
                <w:i/>
              </w:rPr>
              <w:t>20a</w:t>
            </w:r>
          </w:p>
        </w:tc>
        <w:tc>
          <w:tcPr>
            <w:tcW w:w="0" w:type="auto"/>
          </w:tcPr>
          <w:p w14:paraId="70D307F3" w14:textId="77777777" w:rsidR="00A40F53" w:rsidRPr="00A40F53" w:rsidRDefault="00A40F53" w:rsidP="00466BD5">
            <w:pPr>
              <w:pStyle w:val="PlainText"/>
            </w:pPr>
            <w:r w:rsidRPr="00A40F53">
              <w:rPr>
                <w:highlight w:val="green"/>
              </w:rPr>
              <w:t>-3.99  0.98  0.21</w:t>
            </w:r>
          </w:p>
        </w:tc>
        <w:tc>
          <w:tcPr>
            <w:tcW w:w="0" w:type="auto"/>
          </w:tcPr>
          <w:p w14:paraId="6AE4E1FF" w14:textId="77777777" w:rsidR="00A40F53" w:rsidRPr="00A40F53" w:rsidRDefault="00A40F53" w:rsidP="00466BD5">
            <w:pPr>
              <w:pStyle w:val="PlainText"/>
            </w:pPr>
            <w:proofErr w:type="spellStart"/>
            <w:r w:rsidRPr="00A40F53">
              <w:t>rupArea</w:t>
            </w:r>
            <w:proofErr w:type="spellEnd"/>
            <w:r w:rsidRPr="00A40F53">
              <w:t>: a, b, sigma in log10 units  W&amp;C all</w:t>
            </w:r>
          </w:p>
        </w:tc>
      </w:tr>
      <w:tr w:rsidR="00A40F53" w:rsidRPr="00A40F53" w14:paraId="0E44BFDA" w14:textId="77777777" w:rsidTr="00A40F53">
        <w:tc>
          <w:tcPr>
            <w:tcW w:w="0" w:type="auto"/>
          </w:tcPr>
          <w:p w14:paraId="5B196DD2" w14:textId="77777777" w:rsidR="00A40F53" w:rsidRPr="00A40F53" w:rsidRDefault="00A40F53" w:rsidP="00466BD5">
            <w:pPr>
              <w:pStyle w:val="PlainText"/>
              <w:rPr>
                <w:i/>
              </w:rPr>
            </w:pPr>
            <w:r w:rsidRPr="00A40F53">
              <w:rPr>
                <w:i/>
              </w:rPr>
              <w:t>20b</w:t>
            </w:r>
          </w:p>
        </w:tc>
        <w:tc>
          <w:tcPr>
            <w:tcW w:w="0" w:type="auto"/>
          </w:tcPr>
          <w:p w14:paraId="7996F40B" w14:textId="77777777" w:rsidR="00A40F53" w:rsidRPr="00A40F53" w:rsidRDefault="00A40F53" w:rsidP="00466BD5">
            <w:pPr>
              <w:pStyle w:val="PlainText"/>
            </w:pPr>
            <w:r w:rsidRPr="00A40F53">
              <w:rPr>
                <w:highlight w:val="green"/>
              </w:rPr>
              <w:t>-1.61  0.41  0.15</w:t>
            </w:r>
          </w:p>
        </w:tc>
        <w:tc>
          <w:tcPr>
            <w:tcW w:w="0" w:type="auto"/>
          </w:tcPr>
          <w:p w14:paraId="2F1D3346" w14:textId="77777777" w:rsidR="00A40F53" w:rsidRPr="00A40F53" w:rsidRDefault="00A40F53" w:rsidP="00466BD5">
            <w:pPr>
              <w:pStyle w:val="PlainText"/>
            </w:pPr>
            <w:proofErr w:type="spellStart"/>
            <w:r w:rsidRPr="00A40F53">
              <w:t>rupWidth</w:t>
            </w:r>
            <w:proofErr w:type="spellEnd"/>
            <w:r w:rsidRPr="00A40F53">
              <w:t>: a, b, sigma in log10 units W&amp;C all</w:t>
            </w:r>
          </w:p>
        </w:tc>
      </w:tr>
      <w:tr w:rsidR="00A40F53" w:rsidRPr="00A40F53" w14:paraId="5C08D816" w14:textId="77777777" w:rsidTr="00A40F53">
        <w:tc>
          <w:tcPr>
            <w:tcW w:w="0" w:type="auto"/>
          </w:tcPr>
          <w:p w14:paraId="7E80C33E" w14:textId="77777777" w:rsidR="00A40F53" w:rsidRPr="00A40F53" w:rsidRDefault="00A40F53" w:rsidP="00466BD5">
            <w:pPr>
              <w:pStyle w:val="PlainText"/>
              <w:rPr>
                <w:i/>
              </w:rPr>
            </w:pPr>
            <w:r w:rsidRPr="00A40F53">
              <w:rPr>
                <w:i/>
              </w:rPr>
              <w:t>21</w:t>
            </w:r>
          </w:p>
        </w:tc>
        <w:tc>
          <w:tcPr>
            <w:tcW w:w="0" w:type="auto"/>
          </w:tcPr>
          <w:p w14:paraId="2CCF1271" w14:textId="77777777" w:rsidR="00A40F53" w:rsidRPr="00A40F53" w:rsidRDefault="00A40F53" w:rsidP="00466BD5">
            <w:pPr>
              <w:pStyle w:val="PlainText"/>
            </w:pPr>
            <w:r w:rsidRPr="00A40F53">
              <w:t>1</w:t>
            </w:r>
          </w:p>
        </w:tc>
        <w:tc>
          <w:tcPr>
            <w:tcW w:w="0" w:type="auto"/>
          </w:tcPr>
          <w:p w14:paraId="1F0348B4" w14:textId="77777777" w:rsidR="00A40F53" w:rsidRPr="00A40F53" w:rsidRDefault="00A40F53" w:rsidP="00466BD5">
            <w:pPr>
              <w:pStyle w:val="PlainText"/>
            </w:pPr>
            <w:proofErr w:type="spellStart"/>
            <w:r w:rsidRPr="00A40F53">
              <w:t>ftype</w:t>
            </w:r>
            <w:proofErr w:type="spellEnd"/>
          </w:p>
        </w:tc>
      </w:tr>
    </w:tbl>
    <w:p w14:paraId="7EB578AE" w14:textId="77777777" w:rsidR="00482E4C" w:rsidRPr="00885C48" w:rsidRDefault="00482E4C" w:rsidP="006A6F45">
      <w:pPr>
        <w:pStyle w:val="PlainText"/>
      </w:pPr>
    </w:p>
    <w:p w14:paraId="12E39AEF" w14:textId="77777777" w:rsidR="00482E4C" w:rsidRDefault="00482E4C" w:rsidP="006A6F45">
      <w:r>
        <w:t xml:space="preserve">Green highlights indicate the parameters are currently in use. </w:t>
      </w:r>
    </w:p>
    <w:p w14:paraId="40BB6FB5" w14:textId="77777777" w:rsidR="00482E4C" w:rsidRDefault="00482E4C" w:rsidP="006A6F45"/>
    <w:p w14:paraId="4A1E3D0B" w14:textId="7710CFAA" w:rsidR="00A40F53" w:rsidRDefault="00A40F53" w:rsidP="006A6F45">
      <w:pPr>
        <w:pStyle w:val="Comment"/>
      </w:pPr>
      <w:r>
        <w:rPr>
          <w:i/>
        </w:rPr>
        <w:t xml:space="preserve">1 </w:t>
      </w:r>
      <w:r>
        <w:t>– Should be 1 for now (geographic coordinates)</w:t>
      </w:r>
    </w:p>
    <w:p w14:paraId="435A3785" w14:textId="04D8C8EC" w:rsidR="00A40F53" w:rsidRPr="00A40F53" w:rsidRDefault="00A40F53" w:rsidP="006A6F45">
      <w:pPr>
        <w:pStyle w:val="Comment"/>
      </w:pPr>
      <w:r w:rsidRPr="00A40F53">
        <w:rPr>
          <w:i/>
        </w:rPr>
        <w:t>2</w:t>
      </w:r>
      <w:r>
        <w:t xml:space="preserve"> – Number of fault systems</w:t>
      </w:r>
    </w:p>
    <w:p w14:paraId="71B94506" w14:textId="77777777" w:rsidR="00482E4C" w:rsidRDefault="00482E4C" w:rsidP="006A6F45">
      <w:pPr>
        <w:pStyle w:val="Comment"/>
      </w:pPr>
      <w:r w:rsidRPr="00A40F53">
        <w:rPr>
          <w:i/>
        </w:rPr>
        <w:t>3</w:t>
      </w:r>
      <w:r>
        <w:t xml:space="preserve"> – name of the fault system</w:t>
      </w:r>
    </w:p>
    <w:p w14:paraId="6B99E1F3" w14:textId="77777777" w:rsidR="00482E4C" w:rsidRDefault="00482E4C" w:rsidP="006A6F45">
      <w:pPr>
        <w:pStyle w:val="Comment"/>
      </w:pPr>
      <w:r w:rsidRPr="00A40F53">
        <w:rPr>
          <w:i/>
        </w:rPr>
        <w:t>4</w:t>
      </w:r>
      <w:r>
        <w:t xml:space="preserve"> – probability (0-1) of the fault being active (often 1.0)</w:t>
      </w:r>
    </w:p>
    <w:p w14:paraId="097E2157" w14:textId="77777777" w:rsidR="00482E4C" w:rsidRDefault="00482E4C" w:rsidP="006A6F45">
      <w:pPr>
        <w:pStyle w:val="Comment"/>
      </w:pPr>
      <w:r w:rsidRPr="00A40F53">
        <w:rPr>
          <w:i/>
        </w:rPr>
        <w:t>5</w:t>
      </w:r>
      <w:r>
        <w:t xml:space="preserve"> – number of different segmentation models for this fault</w:t>
      </w:r>
    </w:p>
    <w:p w14:paraId="46D1B609" w14:textId="77777777" w:rsidR="00482E4C" w:rsidRDefault="00482E4C" w:rsidP="006A6F45">
      <w:pPr>
        <w:pStyle w:val="Comment"/>
      </w:pPr>
      <w:r w:rsidRPr="00A40F53">
        <w:rPr>
          <w:i/>
        </w:rPr>
        <w:t>6</w:t>
      </w:r>
      <w:r>
        <w:t xml:space="preserve"> – number of faults for this segmentation model, weight of this segmentation model</w:t>
      </w:r>
    </w:p>
    <w:p w14:paraId="76415048" w14:textId="77777777" w:rsidR="00482E4C" w:rsidRDefault="00482E4C" w:rsidP="006A6F45">
      <w:pPr>
        <w:pStyle w:val="Comment"/>
      </w:pPr>
      <w:r w:rsidRPr="00A40F53">
        <w:rPr>
          <w:i/>
        </w:rPr>
        <w:t>7</w:t>
      </w:r>
      <w:r>
        <w:t xml:space="preserve"> – name of first fault in this segmentation model</w:t>
      </w:r>
    </w:p>
    <w:p w14:paraId="42B1D244" w14:textId="77777777" w:rsidR="00482E4C" w:rsidRDefault="00482E4C" w:rsidP="006A6F45">
      <w:pPr>
        <w:pStyle w:val="Comment"/>
      </w:pPr>
      <w:r w:rsidRPr="00A40F53">
        <w:rPr>
          <w:i/>
        </w:rPr>
        <w:t>8</w:t>
      </w:r>
      <w:r>
        <w:t xml:space="preserve"> – source type (should always be 10)</w:t>
      </w:r>
    </w:p>
    <w:p w14:paraId="3ADC5B23" w14:textId="77777777" w:rsidR="00482E4C" w:rsidRDefault="00482E4C" w:rsidP="006A6F45">
      <w:pPr>
        <w:pStyle w:val="Comment"/>
      </w:pPr>
      <w:r w:rsidRPr="00A40F53">
        <w:rPr>
          <w:i/>
        </w:rPr>
        <w:t>9</w:t>
      </w:r>
      <w:r>
        <w:t xml:space="preserve"> – aleatory weight for this fault (usually 1.0)</w:t>
      </w:r>
    </w:p>
    <w:p w14:paraId="32A11ECA" w14:textId="77777777" w:rsidR="00482E4C" w:rsidRDefault="00482E4C" w:rsidP="006A6F45">
      <w:pPr>
        <w:pStyle w:val="Comment"/>
      </w:pPr>
      <w:r w:rsidRPr="00A40F53">
        <w:rPr>
          <w:i/>
        </w:rPr>
        <w:t>10</w:t>
      </w:r>
      <w:r>
        <w:t xml:space="preserve"> – input file with the entire rupture model</w:t>
      </w:r>
    </w:p>
    <w:p w14:paraId="5083BEC1" w14:textId="5F9A484A" w:rsidR="00C24F61" w:rsidRDefault="00C24F61" w:rsidP="006A6F45">
      <w:pPr>
        <w:pStyle w:val="Comment"/>
      </w:pPr>
      <w:r w:rsidRPr="00A40F53">
        <w:rPr>
          <w:i/>
        </w:rPr>
        <w:t>11</w:t>
      </w:r>
      <w:r>
        <w:t xml:space="preserve"> – segment limit (in i_invall file: min max (index # along strike), min max (index # along dip)</w:t>
      </w:r>
    </w:p>
    <w:p w14:paraId="6A26F363" w14:textId="31C956D6" w:rsidR="00482E4C" w:rsidRDefault="00482E4C" w:rsidP="006A6F45">
      <w:pPr>
        <w:pStyle w:val="Comment"/>
      </w:pPr>
      <w:r w:rsidRPr="00A40F53">
        <w:rPr>
          <w:i/>
        </w:rPr>
        <w:t>12</w:t>
      </w:r>
      <w:r>
        <w:t xml:space="preserve"> – logic tree for b-values</w:t>
      </w:r>
      <w:r w:rsidR="00A40F53">
        <w:t>: 12a – number of b-values, 12b – b-values, 12c – weights for the different b-values</w:t>
      </w:r>
    </w:p>
    <w:p w14:paraId="73540C28" w14:textId="03C4A983" w:rsidR="00482E4C" w:rsidRDefault="00482E4C" w:rsidP="006A6F45">
      <w:pPr>
        <w:pStyle w:val="Comment"/>
      </w:pPr>
      <w:r w:rsidRPr="00A40F53">
        <w:rPr>
          <w:i/>
        </w:rPr>
        <w:t>13</w:t>
      </w:r>
      <w:r>
        <w:t xml:space="preserve"> – logic tree for slip rates</w:t>
      </w:r>
      <w:r w:rsidR="00A40F53">
        <w:t xml:space="preserve"> (13a,b,c same kind of input as in 12a,b,c</w:t>
      </w:r>
      <w:r>
        <w:t>, depending on the recurrence model (14), this number is interpreted as either:</w:t>
      </w:r>
    </w:p>
    <w:p w14:paraId="7A6349A6" w14:textId="77777777" w:rsidR="00482E4C" w:rsidRDefault="00482E4C" w:rsidP="00A40F53">
      <w:pPr>
        <w:pStyle w:val="Comment"/>
        <w:ind w:left="1872"/>
      </w:pPr>
      <w:r>
        <w:t>maximum magnitude model - actual slip rate (mm/yr), or, if negative, return time in years</w:t>
      </w:r>
    </w:p>
    <w:p w14:paraId="4E0D4D88" w14:textId="77777777" w:rsidR="00482E4C" w:rsidRDefault="00482E4C" w:rsidP="00A40F53">
      <w:pPr>
        <w:pStyle w:val="Comment"/>
        <w:ind w:left="1872"/>
      </w:pPr>
      <w:r>
        <w:lastRenderedPageBreak/>
        <w:t>characteristic model -  slip rate</w:t>
      </w:r>
    </w:p>
    <w:p w14:paraId="08F7C12E" w14:textId="23BAA4C8" w:rsidR="00A40F53" w:rsidRDefault="00482E4C" w:rsidP="00A40F53">
      <w:pPr>
        <w:pStyle w:val="Comment"/>
        <w:ind w:left="1872"/>
      </w:pPr>
      <w:r>
        <w:t>G-R model – slip rate, or, if negative, number of events with magnitude larger than Mmin</w:t>
      </w:r>
    </w:p>
    <w:p w14:paraId="7046BCCD" w14:textId="2AA7A922" w:rsidR="00482E4C" w:rsidRDefault="00482E4C" w:rsidP="006A6F45">
      <w:pPr>
        <w:pStyle w:val="Comment"/>
      </w:pPr>
      <w:r w:rsidRPr="00A40F53">
        <w:rPr>
          <w:i/>
        </w:rPr>
        <w:t>14</w:t>
      </w:r>
      <w:r>
        <w:t xml:space="preserve"> – recurrence models</w:t>
      </w:r>
      <w:r w:rsidR="00A40F53">
        <w:t>, with a similar kind of input as in 12a,b,c</w:t>
      </w:r>
    </w:p>
    <w:p w14:paraId="64C5F04B" w14:textId="77777777" w:rsidR="00482E4C" w:rsidRDefault="00482E4C" w:rsidP="006A6F45">
      <w:pPr>
        <w:pStyle w:val="Comment"/>
      </w:pPr>
      <w:r>
        <w:tab/>
        <w:t>0 – characteristic model</w:t>
      </w:r>
    </w:p>
    <w:p w14:paraId="18A055C6" w14:textId="77777777" w:rsidR="00482E4C" w:rsidRDefault="00482E4C" w:rsidP="006A6F45">
      <w:pPr>
        <w:pStyle w:val="Comment"/>
      </w:pPr>
      <w:r>
        <w:tab/>
        <w:t>1 – G-R model</w:t>
      </w:r>
    </w:p>
    <w:p w14:paraId="5A074F51" w14:textId="77777777" w:rsidR="00482E4C" w:rsidRDefault="00482E4C" w:rsidP="006A6F45">
      <w:pPr>
        <w:pStyle w:val="Comment"/>
      </w:pPr>
      <w:r>
        <w:tab/>
        <w:t>3 – maximum magnitude</w:t>
      </w:r>
    </w:p>
    <w:p w14:paraId="657AADB7" w14:textId="7375582E" w:rsidR="00482E4C" w:rsidRDefault="00482E4C" w:rsidP="006A6F45">
      <w:pPr>
        <w:pStyle w:val="Comment"/>
      </w:pPr>
      <w:r w:rsidRPr="00A40F53">
        <w:rPr>
          <w:i/>
        </w:rPr>
        <w:t>15</w:t>
      </w:r>
      <w:r>
        <w:t xml:space="preserve"> – logic tree branches for </w:t>
      </w:r>
      <w:r w:rsidR="00A40F53">
        <w:t xml:space="preserve">vertical </w:t>
      </w:r>
      <w:r>
        <w:t>fault width</w:t>
      </w:r>
      <w:r w:rsidR="00A40F53">
        <w:t>, see 12a,b,c for branch and weight specification</w:t>
      </w:r>
    </w:p>
    <w:p w14:paraId="0BA0B94A" w14:textId="2BE41CE1" w:rsidR="00A40F53" w:rsidRPr="00A40F53" w:rsidRDefault="00A40F53" w:rsidP="006A6F45">
      <w:pPr>
        <w:pStyle w:val="Comment"/>
      </w:pPr>
      <w:r>
        <w:rPr>
          <w:i/>
        </w:rPr>
        <w:t>16</w:t>
      </w:r>
      <w:r>
        <w:t xml:space="preserve"> – if 0, program will determine maximum magnitude from scaling relations, if 1, maximum magnitudes are input manually (recommended to use manual option)</w:t>
      </w:r>
    </w:p>
    <w:p w14:paraId="2E6736C6" w14:textId="77C4CC20" w:rsidR="00482E4C" w:rsidRDefault="00482E4C" w:rsidP="006A6F45">
      <w:pPr>
        <w:pStyle w:val="Comment"/>
      </w:pPr>
      <w:r w:rsidRPr="00A40F53">
        <w:rPr>
          <w:i/>
        </w:rPr>
        <w:t>17</w:t>
      </w:r>
      <w:r>
        <w:t xml:space="preserve"> – logic tree branches for Mmax</w:t>
      </w:r>
      <w:r w:rsidR="00A40F53">
        <w:t>, see 12a,b,c for branching and weighting</w:t>
      </w:r>
    </w:p>
    <w:p w14:paraId="48AD15FB" w14:textId="77777777" w:rsidR="00482E4C" w:rsidRDefault="00482E4C" w:rsidP="006A6F45">
      <w:pPr>
        <w:pStyle w:val="Comment"/>
      </w:pPr>
      <w:r w:rsidRPr="00A40F53">
        <w:rPr>
          <w:i/>
        </w:rPr>
        <w:t>18</w:t>
      </w:r>
      <w:r>
        <w:t xml:space="preserve"> – Mmin (when changing this, make sure that you don’t have to change the slip rate in the case of G-R relation with number of events specified.</w:t>
      </w:r>
    </w:p>
    <w:p w14:paraId="33312609" w14:textId="77777777" w:rsidR="00482E4C" w:rsidRDefault="00482E4C" w:rsidP="006A6F45">
      <w:pPr>
        <w:pStyle w:val="Comment"/>
      </w:pPr>
      <w:r w:rsidRPr="00A40F53">
        <w:rPr>
          <w:i/>
        </w:rPr>
        <w:t>20</w:t>
      </w:r>
      <w:r>
        <w:t xml:space="preserve"> – scaling relations</w:t>
      </w:r>
    </w:p>
    <w:p w14:paraId="7F8CF7AA" w14:textId="77777777" w:rsidR="00482E4C" w:rsidRDefault="00482E4C" w:rsidP="006A6F45">
      <w:pPr>
        <w:pStyle w:val="Comment"/>
      </w:pPr>
    </w:p>
    <w:p w14:paraId="5E063123" w14:textId="77777777" w:rsidR="00482E4C" w:rsidRDefault="00482E4C" w:rsidP="006A6F45">
      <w:pPr>
        <w:pStyle w:val="BODY"/>
      </w:pPr>
    </w:p>
    <w:p w14:paraId="2E97F9A3" w14:textId="77777777" w:rsidR="00482E4C" w:rsidRDefault="00482E4C" w:rsidP="005E3496">
      <w:pPr>
        <w:pStyle w:val="BODY"/>
        <w:ind w:firstLine="0"/>
      </w:pPr>
      <w:r>
        <w:t xml:space="preserve">We run </w:t>
      </w:r>
      <w:proofErr w:type="spellStart"/>
      <w:r>
        <w:t>Hazts</w:t>
      </w:r>
      <w:proofErr w:type="spellEnd"/>
      <w:r>
        <w:t xml:space="preserve"> as follows (make sure that i_invall-</w:t>
      </w:r>
      <w:r>
        <w:rPr>
          <w:i/>
        </w:rPr>
        <w:t>faultname</w:t>
      </w:r>
      <w:r>
        <w:t xml:space="preserve"> exists in the working directory:</w:t>
      </w:r>
    </w:p>
    <w:tbl>
      <w:tblPr>
        <w:tblStyle w:val="TableGrid"/>
        <w:tblW w:w="0" w:type="auto"/>
        <w:tblLook w:val="04A0" w:firstRow="1" w:lastRow="0" w:firstColumn="1" w:lastColumn="0" w:noHBand="0" w:noVBand="1"/>
      </w:tblPr>
      <w:tblGrid>
        <w:gridCol w:w="4249"/>
      </w:tblGrid>
      <w:tr w:rsidR="00482E4C" w:rsidRPr="002F6300" w14:paraId="0C3A7A11" w14:textId="77777777" w:rsidTr="006A6F45">
        <w:tc>
          <w:tcPr>
            <w:tcW w:w="0" w:type="auto"/>
            <w:tcBorders>
              <w:top w:val="single" w:sz="4" w:space="0" w:color="auto"/>
              <w:left w:val="single" w:sz="4" w:space="0" w:color="auto"/>
              <w:bottom w:val="nil"/>
              <w:right w:val="single" w:sz="4" w:space="0" w:color="auto"/>
            </w:tcBorders>
          </w:tcPr>
          <w:p w14:paraId="1750A79A" w14:textId="27CAF3F8" w:rsidR="00482E4C" w:rsidRPr="002F6300" w:rsidRDefault="00466BD5" w:rsidP="006E03D4">
            <w:pPr>
              <w:pStyle w:val="PlainText"/>
            </w:pPr>
            <w:r>
              <w:t xml:space="preserve">&gt; </w:t>
            </w:r>
            <w:proofErr w:type="spellStart"/>
            <w:r w:rsidR="00482E4C" w:rsidRPr="00466BD5">
              <w:rPr>
                <w:i/>
              </w:rPr>
              <w:t>Hazts</w:t>
            </w:r>
            <w:proofErr w:type="spellEnd"/>
          </w:p>
        </w:tc>
      </w:tr>
      <w:tr w:rsidR="00482E4C" w:rsidRPr="002F6300" w14:paraId="00D45086" w14:textId="77777777" w:rsidTr="006A6F45">
        <w:tc>
          <w:tcPr>
            <w:tcW w:w="0" w:type="auto"/>
            <w:tcBorders>
              <w:top w:val="nil"/>
              <w:left w:val="single" w:sz="4" w:space="0" w:color="auto"/>
              <w:bottom w:val="nil"/>
              <w:right w:val="single" w:sz="4" w:space="0" w:color="auto"/>
            </w:tcBorders>
          </w:tcPr>
          <w:p w14:paraId="3A699DB7" w14:textId="77777777" w:rsidR="00482E4C" w:rsidRPr="002F6300" w:rsidRDefault="00482E4C" w:rsidP="006E03D4">
            <w:pPr>
              <w:pStyle w:val="PlainText"/>
            </w:pPr>
            <w:r w:rsidRPr="002F6300">
              <w:t xml:space="preserve"> *******************************</w:t>
            </w:r>
          </w:p>
        </w:tc>
      </w:tr>
      <w:tr w:rsidR="00482E4C" w:rsidRPr="002F6300" w14:paraId="67AAFC82" w14:textId="77777777" w:rsidTr="006A6F45">
        <w:tc>
          <w:tcPr>
            <w:tcW w:w="0" w:type="auto"/>
            <w:tcBorders>
              <w:top w:val="nil"/>
              <w:left w:val="single" w:sz="4" w:space="0" w:color="auto"/>
              <w:bottom w:val="nil"/>
              <w:right w:val="single" w:sz="4" w:space="0" w:color="auto"/>
            </w:tcBorders>
          </w:tcPr>
          <w:p w14:paraId="6C21CC64" w14:textId="77777777" w:rsidR="00482E4C" w:rsidRPr="002F6300" w:rsidRDefault="00482E4C" w:rsidP="006E03D4">
            <w:pPr>
              <w:pStyle w:val="PlainText"/>
            </w:pPr>
            <w:r w:rsidRPr="002F6300">
              <w:t xml:space="preserve"> *      Tsunami hazard code    *</w:t>
            </w:r>
          </w:p>
        </w:tc>
      </w:tr>
      <w:tr w:rsidR="00482E4C" w:rsidRPr="002F6300" w14:paraId="689E1080" w14:textId="77777777" w:rsidTr="006A6F45">
        <w:tc>
          <w:tcPr>
            <w:tcW w:w="0" w:type="auto"/>
            <w:tcBorders>
              <w:top w:val="nil"/>
              <w:left w:val="single" w:sz="4" w:space="0" w:color="auto"/>
              <w:bottom w:val="nil"/>
              <w:right w:val="single" w:sz="4" w:space="0" w:color="auto"/>
            </w:tcBorders>
          </w:tcPr>
          <w:p w14:paraId="25A5E710" w14:textId="77777777" w:rsidR="00482E4C" w:rsidRPr="002F6300" w:rsidRDefault="00482E4C" w:rsidP="006E03D4">
            <w:pPr>
              <w:pStyle w:val="PlainText"/>
            </w:pPr>
            <w:r w:rsidRPr="002F6300">
              <w:t xml:space="preserve"> *   v2.0 - August, 2007       *</w:t>
            </w:r>
          </w:p>
        </w:tc>
      </w:tr>
      <w:tr w:rsidR="00482E4C" w:rsidRPr="002F6300" w14:paraId="7F1BF926" w14:textId="77777777" w:rsidTr="006A6F45">
        <w:tc>
          <w:tcPr>
            <w:tcW w:w="0" w:type="auto"/>
            <w:tcBorders>
              <w:top w:val="nil"/>
              <w:left w:val="single" w:sz="4" w:space="0" w:color="auto"/>
              <w:bottom w:val="nil"/>
              <w:right w:val="single" w:sz="4" w:space="0" w:color="auto"/>
            </w:tcBorders>
          </w:tcPr>
          <w:p w14:paraId="12EBE77A" w14:textId="77777777" w:rsidR="00482E4C" w:rsidRPr="002F6300" w:rsidRDefault="00482E4C" w:rsidP="006E03D4">
            <w:pPr>
              <w:pStyle w:val="PlainText"/>
            </w:pPr>
            <w:r w:rsidRPr="002F6300">
              <w:t xml:space="preserve"> *   Written by Hong Kie Thio  *</w:t>
            </w:r>
          </w:p>
        </w:tc>
      </w:tr>
      <w:tr w:rsidR="00482E4C" w:rsidRPr="002F6300" w14:paraId="73B8B655" w14:textId="77777777" w:rsidTr="006A6F45">
        <w:tc>
          <w:tcPr>
            <w:tcW w:w="0" w:type="auto"/>
            <w:tcBorders>
              <w:top w:val="nil"/>
              <w:left w:val="single" w:sz="4" w:space="0" w:color="auto"/>
              <w:bottom w:val="nil"/>
              <w:right w:val="single" w:sz="4" w:space="0" w:color="auto"/>
            </w:tcBorders>
          </w:tcPr>
          <w:p w14:paraId="6F323218" w14:textId="77777777" w:rsidR="00482E4C" w:rsidRPr="002F6300" w:rsidRDefault="00482E4C" w:rsidP="006E03D4">
            <w:pPr>
              <w:pStyle w:val="PlainText"/>
            </w:pPr>
            <w:r w:rsidRPr="002F6300">
              <w:t xml:space="preserve"> *   Based on </w:t>
            </w:r>
            <w:proofErr w:type="spellStart"/>
            <w:r w:rsidRPr="002F6300">
              <w:t>Haz_main</w:t>
            </w:r>
            <w:proofErr w:type="spellEnd"/>
            <w:r w:rsidRPr="002F6300">
              <w:t xml:space="preserve"> by NAA  *</w:t>
            </w:r>
          </w:p>
        </w:tc>
      </w:tr>
      <w:tr w:rsidR="00482E4C" w:rsidRPr="002F6300" w14:paraId="45AF367C" w14:textId="77777777" w:rsidTr="006A6F45">
        <w:tc>
          <w:tcPr>
            <w:tcW w:w="0" w:type="auto"/>
            <w:tcBorders>
              <w:top w:val="nil"/>
              <w:left w:val="single" w:sz="4" w:space="0" w:color="auto"/>
              <w:bottom w:val="nil"/>
              <w:right w:val="single" w:sz="4" w:space="0" w:color="auto"/>
            </w:tcBorders>
          </w:tcPr>
          <w:p w14:paraId="1037BF36" w14:textId="77777777" w:rsidR="00482E4C" w:rsidRPr="002F6300" w:rsidRDefault="00482E4C" w:rsidP="006E03D4">
            <w:pPr>
              <w:pStyle w:val="PlainText"/>
            </w:pPr>
            <w:r w:rsidRPr="002F6300">
              <w:t xml:space="preserve"> *   v2.1 - November 5, 2007   *</w:t>
            </w:r>
          </w:p>
        </w:tc>
      </w:tr>
      <w:tr w:rsidR="00482E4C" w:rsidRPr="002F6300" w14:paraId="7C1DC978" w14:textId="77777777" w:rsidTr="006A6F45">
        <w:tc>
          <w:tcPr>
            <w:tcW w:w="0" w:type="auto"/>
            <w:tcBorders>
              <w:top w:val="nil"/>
              <w:left w:val="single" w:sz="4" w:space="0" w:color="auto"/>
              <w:bottom w:val="nil"/>
              <w:right w:val="single" w:sz="4" w:space="0" w:color="auto"/>
            </w:tcBorders>
          </w:tcPr>
          <w:p w14:paraId="6DCA11E7" w14:textId="77777777" w:rsidR="00482E4C" w:rsidRPr="002F6300" w:rsidRDefault="00482E4C" w:rsidP="006E03D4">
            <w:pPr>
              <w:pStyle w:val="PlainText"/>
            </w:pPr>
            <w:r w:rsidRPr="002F6300">
              <w:t xml:space="preserve"> *   Added output for fractiles*</w:t>
            </w:r>
          </w:p>
        </w:tc>
      </w:tr>
      <w:tr w:rsidR="00482E4C" w:rsidRPr="002F6300" w14:paraId="7545B190" w14:textId="77777777" w:rsidTr="006A6F45">
        <w:tc>
          <w:tcPr>
            <w:tcW w:w="0" w:type="auto"/>
            <w:tcBorders>
              <w:top w:val="nil"/>
              <w:left w:val="single" w:sz="4" w:space="0" w:color="auto"/>
              <w:bottom w:val="nil"/>
              <w:right w:val="single" w:sz="4" w:space="0" w:color="auto"/>
            </w:tcBorders>
          </w:tcPr>
          <w:p w14:paraId="1DC6F8DB" w14:textId="77777777" w:rsidR="00482E4C" w:rsidRPr="002F6300" w:rsidRDefault="00482E4C" w:rsidP="006E03D4">
            <w:pPr>
              <w:pStyle w:val="PlainText"/>
            </w:pPr>
            <w:r w:rsidRPr="002F6300">
              <w:t xml:space="preserve"> *   Re-included URS output    *</w:t>
            </w:r>
          </w:p>
        </w:tc>
      </w:tr>
      <w:tr w:rsidR="00482E4C" w:rsidRPr="002F6300" w14:paraId="2C80D3FC" w14:textId="77777777" w:rsidTr="006A6F45">
        <w:tc>
          <w:tcPr>
            <w:tcW w:w="0" w:type="auto"/>
            <w:tcBorders>
              <w:top w:val="nil"/>
              <w:left w:val="single" w:sz="4" w:space="0" w:color="auto"/>
              <w:bottom w:val="nil"/>
              <w:right w:val="single" w:sz="4" w:space="0" w:color="auto"/>
            </w:tcBorders>
          </w:tcPr>
          <w:p w14:paraId="0DB9D082" w14:textId="77777777" w:rsidR="00482E4C" w:rsidRPr="002F6300" w:rsidRDefault="00482E4C" w:rsidP="006E03D4">
            <w:pPr>
              <w:pStyle w:val="PlainText"/>
            </w:pPr>
            <w:r w:rsidRPr="002F6300">
              <w:t xml:space="preserve"> *   as option                 *</w:t>
            </w:r>
          </w:p>
        </w:tc>
      </w:tr>
      <w:tr w:rsidR="00482E4C" w:rsidRPr="002F6300" w14:paraId="761EA526" w14:textId="77777777" w:rsidTr="006A6F45">
        <w:tc>
          <w:tcPr>
            <w:tcW w:w="0" w:type="auto"/>
            <w:tcBorders>
              <w:top w:val="nil"/>
              <w:left w:val="single" w:sz="4" w:space="0" w:color="auto"/>
              <w:bottom w:val="nil"/>
              <w:right w:val="single" w:sz="4" w:space="0" w:color="auto"/>
            </w:tcBorders>
          </w:tcPr>
          <w:p w14:paraId="65512C55" w14:textId="77777777" w:rsidR="00482E4C" w:rsidRPr="002F6300" w:rsidRDefault="00482E4C" w:rsidP="006E03D4">
            <w:pPr>
              <w:pStyle w:val="PlainText"/>
            </w:pPr>
            <w:r w:rsidRPr="002F6300">
              <w:t xml:space="preserve"> *******************************</w:t>
            </w:r>
          </w:p>
        </w:tc>
      </w:tr>
      <w:tr w:rsidR="00482E4C" w:rsidRPr="002F6300" w14:paraId="2D195872" w14:textId="77777777" w:rsidTr="006A6F45">
        <w:tc>
          <w:tcPr>
            <w:tcW w:w="0" w:type="auto"/>
            <w:tcBorders>
              <w:top w:val="nil"/>
              <w:left w:val="single" w:sz="4" w:space="0" w:color="auto"/>
              <w:bottom w:val="nil"/>
              <w:right w:val="single" w:sz="4" w:space="0" w:color="auto"/>
            </w:tcBorders>
          </w:tcPr>
          <w:p w14:paraId="10B28EB4" w14:textId="77777777" w:rsidR="00482E4C" w:rsidRPr="002F6300" w:rsidRDefault="00482E4C" w:rsidP="006E03D4">
            <w:pPr>
              <w:pStyle w:val="PlainText"/>
            </w:pPr>
          </w:p>
        </w:tc>
      </w:tr>
      <w:tr w:rsidR="00482E4C" w:rsidRPr="002F6300" w14:paraId="2DE113B1" w14:textId="77777777" w:rsidTr="006A6F45">
        <w:tc>
          <w:tcPr>
            <w:tcW w:w="0" w:type="auto"/>
            <w:tcBorders>
              <w:top w:val="nil"/>
              <w:left w:val="single" w:sz="4" w:space="0" w:color="auto"/>
              <w:bottom w:val="nil"/>
              <w:right w:val="single" w:sz="4" w:space="0" w:color="auto"/>
            </w:tcBorders>
          </w:tcPr>
          <w:p w14:paraId="4062EB13" w14:textId="77777777" w:rsidR="00482E4C" w:rsidRPr="002F6300" w:rsidRDefault="00482E4C" w:rsidP="006E03D4">
            <w:pPr>
              <w:pStyle w:val="PlainText"/>
            </w:pPr>
            <w:r w:rsidRPr="002F6300">
              <w:t xml:space="preserve"> Enter the input file name.</w:t>
            </w:r>
          </w:p>
        </w:tc>
      </w:tr>
      <w:tr w:rsidR="00482E4C" w:rsidRPr="002F6300" w14:paraId="2B8D8236" w14:textId="77777777" w:rsidTr="006A6F45">
        <w:tc>
          <w:tcPr>
            <w:tcW w:w="0" w:type="auto"/>
            <w:tcBorders>
              <w:top w:val="nil"/>
              <w:left w:val="single" w:sz="4" w:space="0" w:color="auto"/>
              <w:bottom w:val="nil"/>
              <w:right w:val="single" w:sz="4" w:space="0" w:color="auto"/>
            </w:tcBorders>
          </w:tcPr>
          <w:p w14:paraId="2EBD3456" w14:textId="77777777" w:rsidR="00482E4C" w:rsidRPr="002F6300" w:rsidRDefault="00482E4C" w:rsidP="006E03D4">
            <w:pPr>
              <w:pStyle w:val="PlainText"/>
              <w:rPr>
                <w:i/>
              </w:rPr>
            </w:pPr>
            <w:proofErr w:type="spellStart"/>
            <w:r w:rsidRPr="002F6300">
              <w:rPr>
                <w:i/>
              </w:rPr>
              <w:t>i_Hazts</w:t>
            </w:r>
            <w:proofErr w:type="spellEnd"/>
          </w:p>
        </w:tc>
      </w:tr>
      <w:tr w:rsidR="00482E4C" w:rsidRPr="002F6300" w14:paraId="364D1C69" w14:textId="77777777" w:rsidTr="006A6F45">
        <w:tc>
          <w:tcPr>
            <w:tcW w:w="0" w:type="auto"/>
            <w:tcBorders>
              <w:top w:val="nil"/>
              <w:left w:val="single" w:sz="4" w:space="0" w:color="auto"/>
              <w:bottom w:val="single" w:sz="4" w:space="0" w:color="auto"/>
              <w:right w:val="single" w:sz="4" w:space="0" w:color="auto"/>
            </w:tcBorders>
          </w:tcPr>
          <w:p w14:paraId="6EC92995" w14:textId="77777777" w:rsidR="00482E4C" w:rsidRPr="002F6300" w:rsidRDefault="00482E4C" w:rsidP="006E03D4">
            <w:pPr>
              <w:pStyle w:val="PlainText"/>
            </w:pPr>
            <w:r w:rsidRPr="002F6300">
              <w:t xml:space="preserve">  </w:t>
            </w:r>
            <w:proofErr w:type="spellStart"/>
            <w:r w:rsidRPr="002F6300">
              <w:t>nflt</w:t>
            </w:r>
            <w:proofErr w:type="spellEnd"/>
            <w:r w:rsidRPr="002F6300">
              <w:t xml:space="preserve"> =    1</w:t>
            </w:r>
          </w:p>
        </w:tc>
      </w:tr>
      <w:tr w:rsidR="00482E4C" w:rsidRPr="002F6300" w14:paraId="250C87B0" w14:textId="77777777" w:rsidTr="006A6F45">
        <w:tc>
          <w:tcPr>
            <w:tcW w:w="0" w:type="auto"/>
            <w:tcBorders>
              <w:top w:val="single" w:sz="4" w:space="0" w:color="auto"/>
            </w:tcBorders>
          </w:tcPr>
          <w:p w14:paraId="4747B58C" w14:textId="77777777" w:rsidR="00482E4C" w:rsidRPr="002F6300" w:rsidRDefault="00482E4C" w:rsidP="006E03D4">
            <w:pPr>
              <w:pStyle w:val="PlainText"/>
            </w:pPr>
            <w:r w:rsidRPr="002F6300">
              <w:t xml:space="preserve">    1  manila                                                                          </w:t>
            </w:r>
          </w:p>
        </w:tc>
      </w:tr>
      <w:tr w:rsidR="00482E4C" w:rsidRPr="002F6300" w14:paraId="5958E3DD" w14:textId="77777777" w:rsidTr="006A6F45">
        <w:tc>
          <w:tcPr>
            <w:tcW w:w="0" w:type="auto"/>
          </w:tcPr>
          <w:p w14:paraId="6CBE3DE1" w14:textId="77777777" w:rsidR="00482E4C" w:rsidRPr="002F6300" w:rsidRDefault="00482E4C" w:rsidP="006E03D4">
            <w:pPr>
              <w:pStyle w:val="PlainText"/>
            </w:pPr>
            <w:r w:rsidRPr="002F6300">
              <w:t xml:space="preserve"> </w:t>
            </w:r>
            <w:proofErr w:type="spellStart"/>
            <w:r w:rsidRPr="002F6300">
              <w:t>sfName</w:t>
            </w:r>
            <w:proofErr w:type="spellEnd"/>
            <w:r w:rsidRPr="002F6300">
              <w:t>(</w:t>
            </w:r>
            <w:proofErr w:type="spellStart"/>
            <w:r w:rsidRPr="002F6300">
              <w:t>iFlt</w:t>
            </w:r>
            <w:proofErr w:type="spellEnd"/>
            <w:r w:rsidRPr="002F6300">
              <w:t xml:space="preserve">) manila                                                                          </w:t>
            </w:r>
          </w:p>
        </w:tc>
      </w:tr>
    </w:tbl>
    <w:p w14:paraId="422A6A54" w14:textId="77777777" w:rsidR="00482E4C" w:rsidRDefault="00482E4C" w:rsidP="006A6F45">
      <w:pPr>
        <w:pStyle w:val="BODY"/>
      </w:pPr>
    </w:p>
    <w:p w14:paraId="703DF892" w14:textId="77777777" w:rsidR="00482E4C" w:rsidRDefault="00482E4C" w:rsidP="006A6F45">
      <w:pPr>
        <w:sectPr w:rsidR="00482E4C" w:rsidSect="003764DB">
          <w:pgSz w:w="15840" w:h="12240" w:orient="landscape"/>
          <w:pgMar w:top="1800" w:right="1440" w:bottom="1800" w:left="1440" w:header="720" w:footer="720" w:gutter="0"/>
          <w:cols w:space="720"/>
        </w:sectPr>
      </w:pPr>
    </w:p>
    <w:p w14:paraId="1475F400" w14:textId="77777777" w:rsidR="00482E4C" w:rsidRDefault="00482E4C" w:rsidP="006A6F45"/>
    <w:p w14:paraId="0CBE15D6" w14:textId="2102E7C5" w:rsidR="006E6781" w:rsidRDefault="006E6781" w:rsidP="006E6781">
      <w:pPr>
        <w:pStyle w:val="Subtitle"/>
      </w:pPr>
      <w:r>
        <w:t>A-3 Tsunprob_dmx2</w:t>
      </w:r>
    </w:p>
    <w:p w14:paraId="0C1E5A54" w14:textId="7358640B" w:rsidR="00482E4C" w:rsidRDefault="00482E4C" w:rsidP="006A6F45">
      <w:r>
        <w:t xml:space="preserve">The output from </w:t>
      </w:r>
      <w:proofErr w:type="spellStart"/>
      <w:r>
        <w:t>Hazts</w:t>
      </w:r>
      <w:proofErr w:type="spellEnd"/>
      <w:r>
        <w:t xml:space="preserve"> is a list of probabilistic scenarios in the file </w:t>
      </w:r>
      <w:proofErr w:type="spellStart"/>
      <w:r>
        <w:t>i_multimux-</w:t>
      </w:r>
      <w:r w:rsidRPr="002F6300">
        <w:rPr>
          <w:i/>
        </w:rPr>
        <w:t>faultname</w:t>
      </w:r>
      <w:proofErr w:type="spellEnd"/>
    </w:p>
    <w:tbl>
      <w:tblPr>
        <w:tblStyle w:val="TableGrid"/>
        <w:tblW w:w="0" w:type="auto"/>
        <w:tblLook w:val="04A0" w:firstRow="1" w:lastRow="0" w:firstColumn="1" w:lastColumn="0" w:noHBand="0" w:noVBand="1"/>
      </w:tblPr>
      <w:tblGrid>
        <w:gridCol w:w="343"/>
        <w:gridCol w:w="11054"/>
      </w:tblGrid>
      <w:tr w:rsidR="00482E4C" w:rsidRPr="005D195E" w14:paraId="44B60582" w14:textId="77777777" w:rsidTr="006A6F45">
        <w:tc>
          <w:tcPr>
            <w:tcW w:w="0" w:type="auto"/>
            <w:gridSpan w:val="2"/>
          </w:tcPr>
          <w:p w14:paraId="037BF015" w14:textId="77777777" w:rsidR="00482E4C" w:rsidRPr="00E33885" w:rsidRDefault="00482E4C" w:rsidP="006A6F45">
            <w:pPr>
              <w:pStyle w:val="PlainText"/>
              <w:rPr>
                <w:b/>
              </w:rPr>
            </w:pPr>
            <w:proofErr w:type="spellStart"/>
            <w:r w:rsidRPr="00E33885">
              <w:rPr>
                <w:b/>
              </w:rPr>
              <w:t>i_multimux</w:t>
            </w:r>
            <w:proofErr w:type="spellEnd"/>
            <w:r w:rsidRPr="00E33885">
              <w:rPr>
                <w:b/>
              </w:rPr>
              <w:t>-manila</w:t>
            </w:r>
          </w:p>
        </w:tc>
      </w:tr>
      <w:tr w:rsidR="00482E4C" w:rsidRPr="005D195E" w14:paraId="0BCA7766" w14:textId="77777777" w:rsidTr="006A6F45">
        <w:tc>
          <w:tcPr>
            <w:tcW w:w="0" w:type="auto"/>
          </w:tcPr>
          <w:p w14:paraId="15FE28B1" w14:textId="77777777" w:rsidR="00482E4C" w:rsidRPr="005D195E" w:rsidRDefault="00482E4C" w:rsidP="006A6F45">
            <w:pPr>
              <w:pStyle w:val="PlainText"/>
            </w:pPr>
            <w:r>
              <w:t>1</w:t>
            </w:r>
          </w:p>
        </w:tc>
        <w:tc>
          <w:tcPr>
            <w:tcW w:w="0" w:type="auto"/>
          </w:tcPr>
          <w:p w14:paraId="526BC752" w14:textId="77777777" w:rsidR="00482E4C" w:rsidRPr="005D195E" w:rsidRDefault="00482E4C" w:rsidP="006A6F45">
            <w:pPr>
              <w:pStyle w:val="PlainText"/>
            </w:pPr>
            <w:r w:rsidRPr="005D195E">
              <w:t>Manila</w:t>
            </w:r>
          </w:p>
        </w:tc>
      </w:tr>
      <w:tr w:rsidR="00482E4C" w:rsidRPr="005D195E" w14:paraId="7422D49E" w14:textId="77777777" w:rsidTr="006A6F45">
        <w:tc>
          <w:tcPr>
            <w:tcW w:w="0" w:type="auto"/>
          </w:tcPr>
          <w:p w14:paraId="71533907" w14:textId="77777777" w:rsidR="00482E4C" w:rsidRPr="005D195E" w:rsidRDefault="00482E4C" w:rsidP="006A6F45">
            <w:pPr>
              <w:pStyle w:val="PlainText"/>
            </w:pPr>
            <w:r>
              <w:t>2</w:t>
            </w:r>
          </w:p>
        </w:tc>
        <w:tc>
          <w:tcPr>
            <w:tcW w:w="0" w:type="auto"/>
          </w:tcPr>
          <w:p w14:paraId="20BFAB7E" w14:textId="77777777" w:rsidR="00482E4C" w:rsidRPr="005D195E" w:rsidRDefault="00482E4C" w:rsidP="006A6F45">
            <w:pPr>
              <w:pStyle w:val="PlainText"/>
            </w:pPr>
            <w:r w:rsidRPr="005D195E">
              <w:t xml:space="preserve">    3 P-manila-00000                     7.875  252.031  100.000    0.000 0.241040E-11</w:t>
            </w:r>
          </w:p>
        </w:tc>
      </w:tr>
      <w:tr w:rsidR="00482E4C" w:rsidRPr="005D195E" w14:paraId="5939D843" w14:textId="77777777" w:rsidTr="006A6F45">
        <w:tc>
          <w:tcPr>
            <w:tcW w:w="0" w:type="auto"/>
          </w:tcPr>
          <w:p w14:paraId="7743950D" w14:textId="77777777" w:rsidR="00482E4C" w:rsidRPr="005D195E" w:rsidRDefault="00482E4C" w:rsidP="006A6F45">
            <w:pPr>
              <w:pStyle w:val="PlainText"/>
            </w:pPr>
            <w:r>
              <w:t>3</w:t>
            </w:r>
          </w:p>
        </w:tc>
        <w:tc>
          <w:tcPr>
            <w:tcW w:w="0" w:type="auto"/>
          </w:tcPr>
          <w:p w14:paraId="76BA040A" w14:textId="77777777" w:rsidR="00482E4C" w:rsidRPr="005D195E" w:rsidRDefault="00482E4C" w:rsidP="006A6F45">
            <w:pPr>
              <w:pStyle w:val="PlainText"/>
            </w:pPr>
            <w:r w:rsidRPr="005D195E">
              <w:t xml:space="preserve">     mux/manila-0000-mux            0.252031E+01 0.729110E-03 0.787500E+01   1</w:t>
            </w:r>
          </w:p>
        </w:tc>
      </w:tr>
      <w:tr w:rsidR="00482E4C" w:rsidRPr="005D195E" w14:paraId="0CC34E0E" w14:textId="77777777" w:rsidTr="006A6F45">
        <w:tc>
          <w:tcPr>
            <w:tcW w:w="0" w:type="auto"/>
          </w:tcPr>
          <w:p w14:paraId="1B2A5A15" w14:textId="77777777" w:rsidR="00482E4C" w:rsidRPr="005D195E" w:rsidRDefault="00482E4C" w:rsidP="006A6F45">
            <w:pPr>
              <w:pStyle w:val="PlainText"/>
            </w:pPr>
          </w:p>
        </w:tc>
        <w:tc>
          <w:tcPr>
            <w:tcW w:w="0" w:type="auto"/>
          </w:tcPr>
          <w:p w14:paraId="42CEA601" w14:textId="77777777" w:rsidR="00482E4C" w:rsidRPr="005D195E" w:rsidRDefault="00482E4C" w:rsidP="006A6F45">
            <w:pPr>
              <w:pStyle w:val="PlainText"/>
            </w:pPr>
            <w:r w:rsidRPr="005D195E">
              <w:t xml:space="preserve">     mux/manila-0002-mux            0.252031E+01 0.729110E-03 0.787500E+01   3</w:t>
            </w:r>
          </w:p>
        </w:tc>
      </w:tr>
      <w:tr w:rsidR="00482E4C" w:rsidRPr="005D195E" w14:paraId="0959C237" w14:textId="77777777" w:rsidTr="006A6F45">
        <w:tc>
          <w:tcPr>
            <w:tcW w:w="0" w:type="auto"/>
          </w:tcPr>
          <w:p w14:paraId="3B9632D2" w14:textId="77777777" w:rsidR="00482E4C" w:rsidRPr="005D195E" w:rsidRDefault="00482E4C" w:rsidP="006A6F45">
            <w:pPr>
              <w:pStyle w:val="PlainText"/>
            </w:pPr>
          </w:p>
        </w:tc>
        <w:tc>
          <w:tcPr>
            <w:tcW w:w="0" w:type="auto"/>
          </w:tcPr>
          <w:p w14:paraId="0C2883ED" w14:textId="77777777" w:rsidR="00482E4C" w:rsidRPr="005D195E" w:rsidRDefault="00482E4C" w:rsidP="006A6F45">
            <w:pPr>
              <w:pStyle w:val="PlainText"/>
            </w:pPr>
            <w:r w:rsidRPr="005D195E">
              <w:t xml:space="preserve">     mux/manila-0004-mux            0.252031E+01 0.729110E-03 0.787500E+01   5</w:t>
            </w:r>
          </w:p>
        </w:tc>
      </w:tr>
      <w:tr w:rsidR="00482E4C" w:rsidRPr="005D195E" w14:paraId="354A6B04" w14:textId="77777777" w:rsidTr="006A6F45">
        <w:tc>
          <w:tcPr>
            <w:tcW w:w="0" w:type="auto"/>
          </w:tcPr>
          <w:p w14:paraId="537C6469" w14:textId="77777777" w:rsidR="00482E4C" w:rsidRPr="005D195E" w:rsidRDefault="00482E4C" w:rsidP="006A6F45">
            <w:pPr>
              <w:pStyle w:val="PlainText"/>
            </w:pPr>
          </w:p>
        </w:tc>
        <w:tc>
          <w:tcPr>
            <w:tcW w:w="0" w:type="auto"/>
          </w:tcPr>
          <w:p w14:paraId="66250555" w14:textId="77777777" w:rsidR="00482E4C" w:rsidRPr="005D195E" w:rsidRDefault="00482E4C" w:rsidP="006A6F45">
            <w:pPr>
              <w:pStyle w:val="PlainText"/>
            </w:pPr>
            <w:r w:rsidRPr="005D195E">
              <w:t>.</w:t>
            </w:r>
          </w:p>
        </w:tc>
      </w:tr>
      <w:tr w:rsidR="00482E4C" w:rsidRPr="005D195E" w14:paraId="2F6ECB1F" w14:textId="77777777" w:rsidTr="006A6F45">
        <w:tc>
          <w:tcPr>
            <w:tcW w:w="0" w:type="auto"/>
          </w:tcPr>
          <w:p w14:paraId="02F849D4" w14:textId="77777777" w:rsidR="00482E4C" w:rsidRPr="005D195E" w:rsidRDefault="00482E4C" w:rsidP="006A6F45">
            <w:pPr>
              <w:pStyle w:val="PlainText"/>
            </w:pPr>
          </w:p>
        </w:tc>
        <w:tc>
          <w:tcPr>
            <w:tcW w:w="0" w:type="auto"/>
          </w:tcPr>
          <w:p w14:paraId="0A350789" w14:textId="77777777" w:rsidR="00482E4C" w:rsidRPr="005D195E" w:rsidRDefault="00482E4C" w:rsidP="006A6F45">
            <w:pPr>
              <w:pStyle w:val="PlainText"/>
            </w:pPr>
            <w:r w:rsidRPr="005D195E">
              <w:t>.</w:t>
            </w:r>
          </w:p>
        </w:tc>
      </w:tr>
      <w:tr w:rsidR="00482E4C" w:rsidRPr="005D195E" w14:paraId="2F2E3B28" w14:textId="77777777" w:rsidTr="006A6F45">
        <w:tc>
          <w:tcPr>
            <w:tcW w:w="0" w:type="auto"/>
          </w:tcPr>
          <w:p w14:paraId="48731F25" w14:textId="77777777" w:rsidR="00482E4C" w:rsidRPr="005D195E" w:rsidRDefault="00482E4C" w:rsidP="006A6F45">
            <w:pPr>
              <w:pStyle w:val="PlainText"/>
            </w:pPr>
          </w:p>
        </w:tc>
        <w:tc>
          <w:tcPr>
            <w:tcW w:w="0" w:type="auto"/>
          </w:tcPr>
          <w:p w14:paraId="037EB68F" w14:textId="77777777" w:rsidR="00482E4C" w:rsidRPr="005D195E" w:rsidRDefault="00482E4C" w:rsidP="006A6F45">
            <w:pPr>
              <w:pStyle w:val="PlainText"/>
            </w:pPr>
            <w:r w:rsidRPr="005D195E">
              <w:t>.</w:t>
            </w:r>
          </w:p>
        </w:tc>
      </w:tr>
      <w:tr w:rsidR="00482E4C" w:rsidRPr="005D195E" w14:paraId="0A7AC52D" w14:textId="77777777" w:rsidTr="006A6F45">
        <w:tc>
          <w:tcPr>
            <w:tcW w:w="0" w:type="auto"/>
          </w:tcPr>
          <w:p w14:paraId="1BA031A5" w14:textId="77777777" w:rsidR="00482E4C" w:rsidRPr="005D195E" w:rsidRDefault="00482E4C" w:rsidP="006A6F45">
            <w:pPr>
              <w:pStyle w:val="PlainText"/>
            </w:pPr>
          </w:p>
        </w:tc>
        <w:tc>
          <w:tcPr>
            <w:tcW w:w="0" w:type="auto"/>
          </w:tcPr>
          <w:p w14:paraId="6B9D3EB0" w14:textId="77777777" w:rsidR="00482E4C" w:rsidRPr="005D195E" w:rsidRDefault="00482E4C" w:rsidP="006A6F45">
            <w:pPr>
              <w:pStyle w:val="PlainText"/>
            </w:pPr>
            <w:r w:rsidRPr="005D195E">
              <w:t>.</w:t>
            </w:r>
          </w:p>
        </w:tc>
      </w:tr>
      <w:tr w:rsidR="00482E4C" w:rsidRPr="005D195E" w14:paraId="31286AFA" w14:textId="77777777" w:rsidTr="006A6F45">
        <w:tc>
          <w:tcPr>
            <w:tcW w:w="0" w:type="auto"/>
          </w:tcPr>
          <w:p w14:paraId="22EAFDBB" w14:textId="77777777" w:rsidR="00482E4C" w:rsidRPr="005D195E" w:rsidRDefault="00482E4C" w:rsidP="006A6F45">
            <w:pPr>
              <w:pStyle w:val="PlainText"/>
            </w:pPr>
          </w:p>
        </w:tc>
        <w:tc>
          <w:tcPr>
            <w:tcW w:w="0" w:type="auto"/>
          </w:tcPr>
          <w:p w14:paraId="2C14B31F" w14:textId="77777777" w:rsidR="00482E4C" w:rsidRPr="005D195E" w:rsidRDefault="00482E4C" w:rsidP="006A6F45">
            <w:pPr>
              <w:pStyle w:val="PlainText"/>
            </w:pPr>
            <w:r w:rsidRPr="005D195E">
              <w:t>.</w:t>
            </w:r>
          </w:p>
        </w:tc>
      </w:tr>
      <w:tr w:rsidR="00482E4C" w:rsidRPr="005D195E" w14:paraId="0A40C0C9" w14:textId="77777777" w:rsidTr="006A6F45">
        <w:tc>
          <w:tcPr>
            <w:tcW w:w="0" w:type="auto"/>
          </w:tcPr>
          <w:p w14:paraId="769CD3EE" w14:textId="77777777" w:rsidR="00482E4C" w:rsidRPr="005D195E" w:rsidRDefault="00482E4C" w:rsidP="006A6F45">
            <w:pPr>
              <w:pStyle w:val="PlainText"/>
            </w:pPr>
          </w:p>
        </w:tc>
        <w:tc>
          <w:tcPr>
            <w:tcW w:w="0" w:type="auto"/>
          </w:tcPr>
          <w:p w14:paraId="797B4CDD" w14:textId="77777777" w:rsidR="00482E4C" w:rsidRPr="005D195E" w:rsidRDefault="00482E4C" w:rsidP="006A6F45">
            <w:pPr>
              <w:pStyle w:val="PlainText"/>
            </w:pPr>
          </w:p>
        </w:tc>
      </w:tr>
      <w:tr w:rsidR="00482E4C" w:rsidRPr="005D195E" w14:paraId="2F7A431E" w14:textId="77777777" w:rsidTr="006A6F45">
        <w:tc>
          <w:tcPr>
            <w:tcW w:w="0" w:type="auto"/>
          </w:tcPr>
          <w:p w14:paraId="7130944A" w14:textId="77777777" w:rsidR="00482E4C" w:rsidRPr="005D195E" w:rsidRDefault="00482E4C" w:rsidP="006A6F45">
            <w:pPr>
              <w:pStyle w:val="PlainText"/>
            </w:pPr>
            <w:r>
              <w:t>2</w:t>
            </w:r>
          </w:p>
        </w:tc>
        <w:tc>
          <w:tcPr>
            <w:tcW w:w="0" w:type="auto"/>
          </w:tcPr>
          <w:p w14:paraId="6FB5E0B4" w14:textId="77777777" w:rsidR="00482E4C" w:rsidRPr="005D195E" w:rsidRDefault="00482E4C" w:rsidP="006A6F45">
            <w:pPr>
              <w:pStyle w:val="PlainText"/>
            </w:pPr>
            <w:r w:rsidRPr="005D195E">
              <w:t xml:space="preserve">   46 P-manila-00194                     9.375 2034.130 1150.000  100.000 0.277473E-04</w:t>
            </w:r>
          </w:p>
        </w:tc>
      </w:tr>
      <w:tr w:rsidR="00482E4C" w:rsidRPr="005D195E" w14:paraId="62B028A1" w14:textId="77777777" w:rsidTr="006A6F45">
        <w:tc>
          <w:tcPr>
            <w:tcW w:w="0" w:type="auto"/>
          </w:tcPr>
          <w:p w14:paraId="006D94C4" w14:textId="77777777" w:rsidR="00482E4C" w:rsidRPr="005D195E" w:rsidRDefault="00482E4C" w:rsidP="006A6F45">
            <w:pPr>
              <w:pStyle w:val="PlainText"/>
            </w:pPr>
            <w:r>
              <w:t>3</w:t>
            </w:r>
          </w:p>
        </w:tc>
        <w:tc>
          <w:tcPr>
            <w:tcW w:w="0" w:type="auto"/>
          </w:tcPr>
          <w:p w14:paraId="06F0E5E5" w14:textId="77777777" w:rsidR="00482E4C" w:rsidRPr="005D195E" w:rsidRDefault="00482E4C" w:rsidP="006A6F45">
            <w:pPr>
              <w:pStyle w:val="PlainText"/>
            </w:pPr>
            <w:r w:rsidRPr="005D195E">
              <w:t xml:space="preserve">     mux/manila-0002-mux            0.203413E+02 0.277473E-04 0.937500E+01   3</w:t>
            </w:r>
          </w:p>
        </w:tc>
      </w:tr>
      <w:tr w:rsidR="00482E4C" w:rsidRPr="005D195E" w14:paraId="0ED56AF2" w14:textId="77777777" w:rsidTr="006A6F45">
        <w:tc>
          <w:tcPr>
            <w:tcW w:w="0" w:type="auto"/>
          </w:tcPr>
          <w:p w14:paraId="1B1394CD" w14:textId="77777777" w:rsidR="00482E4C" w:rsidRPr="005D195E" w:rsidRDefault="00482E4C" w:rsidP="006A6F45">
            <w:pPr>
              <w:pStyle w:val="PlainText"/>
            </w:pPr>
          </w:p>
        </w:tc>
        <w:tc>
          <w:tcPr>
            <w:tcW w:w="0" w:type="auto"/>
          </w:tcPr>
          <w:p w14:paraId="59403245" w14:textId="77777777" w:rsidR="00482E4C" w:rsidRPr="005D195E" w:rsidRDefault="00482E4C" w:rsidP="006A6F45">
            <w:pPr>
              <w:pStyle w:val="PlainText"/>
            </w:pPr>
            <w:r w:rsidRPr="005D195E">
              <w:t xml:space="preserve">     mux/manila-0003-mux            0.203413E+02 0.277473E-04 0.937500E+01   4</w:t>
            </w:r>
          </w:p>
        </w:tc>
      </w:tr>
      <w:tr w:rsidR="00482E4C" w:rsidRPr="005D195E" w14:paraId="5E604D86" w14:textId="77777777" w:rsidTr="006A6F45">
        <w:tc>
          <w:tcPr>
            <w:tcW w:w="0" w:type="auto"/>
          </w:tcPr>
          <w:p w14:paraId="2C746C47" w14:textId="77777777" w:rsidR="00482E4C" w:rsidRPr="005D195E" w:rsidRDefault="00482E4C" w:rsidP="006A6F45">
            <w:pPr>
              <w:pStyle w:val="PlainText"/>
            </w:pPr>
          </w:p>
        </w:tc>
        <w:tc>
          <w:tcPr>
            <w:tcW w:w="0" w:type="auto"/>
          </w:tcPr>
          <w:p w14:paraId="096AB9A3" w14:textId="77777777" w:rsidR="00482E4C" w:rsidRPr="005D195E" w:rsidRDefault="00482E4C" w:rsidP="006A6F45">
            <w:pPr>
              <w:pStyle w:val="PlainText"/>
            </w:pPr>
            <w:r w:rsidRPr="005D195E">
              <w:t xml:space="preserve">     mux/manila-0004-mux            0.203413E+02 0.277473E-04 0.937500E+01   5</w:t>
            </w:r>
          </w:p>
        </w:tc>
      </w:tr>
      <w:tr w:rsidR="00482E4C" w:rsidRPr="005D195E" w14:paraId="766609F4" w14:textId="77777777" w:rsidTr="006A6F45">
        <w:tc>
          <w:tcPr>
            <w:tcW w:w="0" w:type="auto"/>
          </w:tcPr>
          <w:p w14:paraId="2F8AE712" w14:textId="77777777" w:rsidR="00482E4C" w:rsidRPr="005D195E" w:rsidRDefault="00482E4C" w:rsidP="006A6F45">
            <w:pPr>
              <w:pStyle w:val="PlainText"/>
            </w:pPr>
          </w:p>
        </w:tc>
        <w:tc>
          <w:tcPr>
            <w:tcW w:w="0" w:type="auto"/>
          </w:tcPr>
          <w:p w14:paraId="7ECF6BC3" w14:textId="77777777" w:rsidR="00482E4C" w:rsidRPr="005D195E" w:rsidRDefault="00482E4C" w:rsidP="006A6F45">
            <w:pPr>
              <w:pStyle w:val="PlainText"/>
            </w:pPr>
            <w:r w:rsidRPr="005D195E">
              <w:t xml:space="preserve">     mux/manila-0005-mux            0.203413E+02 0.277473E-04 0.937500E+01   6</w:t>
            </w:r>
          </w:p>
        </w:tc>
      </w:tr>
      <w:tr w:rsidR="00482E4C" w:rsidRPr="005D195E" w14:paraId="4043AF75" w14:textId="77777777" w:rsidTr="006A6F45">
        <w:tc>
          <w:tcPr>
            <w:tcW w:w="0" w:type="auto"/>
          </w:tcPr>
          <w:p w14:paraId="4398C80E" w14:textId="77777777" w:rsidR="00482E4C" w:rsidRPr="005D195E" w:rsidRDefault="00482E4C" w:rsidP="006A6F45">
            <w:pPr>
              <w:pStyle w:val="PlainText"/>
            </w:pPr>
          </w:p>
        </w:tc>
        <w:tc>
          <w:tcPr>
            <w:tcW w:w="0" w:type="auto"/>
          </w:tcPr>
          <w:p w14:paraId="573FA903" w14:textId="77777777" w:rsidR="00482E4C" w:rsidRPr="005D195E" w:rsidRDefault="00482E4C" w:rsidP="006A6F45">
            <w:pPr>
              <w:pStyle w:val="PlainText"/>
            </w:pPr>
            <w:r w:rsidRPr="005D195E">
              <w:t xml:space="preserve">     mux/manila-0006-mux            0.203413E+02 0.277473E-04 0.937500E+01   7</w:t>
            </w:r>
          </w:p>
        </w:tc>
      </w:tr>
      <w:tr w:rsidR="00482E4C" w:rsidRPr="005D195E" w14:paraId="5CD54E8E" w14:textId="77777777" w:rsidTr="006A6F45">
        <w:tc>
          <w:tcPr>
            <w:tcW w:w="0" w:type="auto"/>
          </w:tcPr>
          <w:p w14:paraId="7FAEED66" w14:textId="77777777" w:rsidR="00482E4C" w:rsidRPr="005D195E" w:rsidRDefault="00482E4C" w:rsidP="006A6F45">
            <w:pPr>
              <w:pStyle w:val="PlainText"/>
            </w:pPr>
          </w:p>
        </w:tc>
        <w:tc>
          <w:tcPr>
            <w:tcW w:w="0" w:type="auto"/>
          </w:tcPr>
          <w:p w14:paraId="74D65059" w14:textId="77777777" w:rsidR="00482E4C" w:rsidRPr="005D195E" w:rsidRDefault="00482E4C" w:rsidP="006A6F45">
            <w:pPr>
              <w:pStyle w:val="PlainText"/>
            </w:pPr>
            <w:r w:rsidRPr="005D195E">
              <w:t xml:space="preserve">     mux/manila-0007-mux            0.203413E+02 0.277473E-04 0.937500E+01   8</w:t>
            </w:r>
          </w:p>
        </w:tc>
      </w:tr>
      <w:tr w:rsidR="00482E4C" w:rsidRPr="005D195E" w14:paraId="1C406D6F" w14:textId="77777777" w:rsidTr="006A6F45">
        <w:tc>
          <w:tcPr>
            <w:tcW w:w="0" w:type="auto"/>
          </w:tcPr>
          <w:p w14:paraId="7E3390E6" w14:textId="77777777" w:rsidR="00482E4C" w:rsidRPr="005D195E" w:rsidRDefault="00482E4C" w:rsidP="006A6F45">
            <w:pPr>
              <w:pStyle w:val="PlainText"/>
            </w:pPr>
          </w:p>
        </w:tc>
        <w:tc>
          <w:tcPr>
            <w:tcW w:w="0" w:type="auto"/>
          </w:tcPr>
          <w:p w14:paraId="1B4AB64D" w14:textId="77777777" w:rsidR="00482E4C" w:rsidRPr="005D195E" w:rsidRDefault="00482E4C" w:rsidP="006A6F45">
            <w:pPr>
              <w:pStyle w:val="PlainText"/>
            </w:pPr>
            <w:r w:rsidRPr="005D195E">
              <w:t xml:space="preserve">     mux/manila-0008-mux            0.203413E+02 0.277473E-04 0.937500E+01   9</w:t>
            </w:r>
          </w:p>
        </w:tc>
      </w:tr>
      <w:tr w:rsidR="00482E4C" w:rsidRPr="005D195E" w14:paraId="06350D97" w14:textId="77777777" w:rsidTr="006A6F45">
        <w:tc>
          <w:tcPr>
            <w:tcW w:w="0" w:type="auto"/>
          </w:tcPr>
          <w:p w14:paraId="6EB2FD69" w14:textId="77777777" w:rsidR="00482E4C" w:rsidRPr="005D195E" w:rsidRDefault="00482E4C" w:rsidP="006A6F45">
            <w:pPr>
              <w:pStyle w:val="PlainText"/>
            </w:pPr>
          </w:p>
        </w:tc>
        <w:tc>
          <w:tcPr>
            <w:tcW w:w="0" w:type="auto"/>
          </w:tcPr>
          <w:p w14:paraId="63B086ED" w14:textId="77777777" w:rsidR="00482E4C" w:rsidRPr="005D195E" w:rsidRDefault="00482E4C" w:rsidP="006A6F45">
            <w:pPr>
              <w:pStyle w:val="PlainText"/>
            </w:pPr>
            <w:r w:rsidRPr="005D195E">
              <w:t xml:space="preserve">     mux/manila-0009-mux            0.203413E+02 0.277473E-04 0.937500E+01  10</w:t>
            </w:r>
          </w:p>
        </w:tc>
      </w:tr>
      <w:tr w:rsidR="00482E4C" w:rsidRPr="005D195E" w14:paraId="45E8DBC0" w14:textId="77777777" w:rsidTr="006A6F45">
        <w:tc>
          <w:tcPr>
            <w:tcW w:w="0" w:type="auto"/>
          </w:tcPr>
          <w:p w14:paraId="3C570504" w14:textId="77777777" w:rsidR="00482E4C" w:rsidRPr="005D195E" w:rsidRDefault="00482E4C" w:rsidP="006A6F45">
            <w:pPr>
              <w:pStyle w:val="PlainText"/>
            </w:pPr>
          </w:p>
        </w:tc>
        <w:tc>
          <w:tcPr>
            <w:tcW w:w="0" w:type="auto"/>
          </w:tcPr>
          <w:p w14:paraId="716835E7" w14:textId="77777777" w:rsidR="00482E4C" w:rsidRPr="005D195E" w:rsidRDefault="00482E4C" w:rsidP="006A6F45">
            <w:pPr>
              <w:pStyle w:val="PlainText"/>
            </w:pPr>
            <w:r w:rsidRPr="005D195E">
              <w:t xml:space="preserve">     mux/manila-0010-mux            0.203413E+02 0.277473E-04 0.937500E+01  11</w:t>
            </w:r>
          </w:p>
        </w:tc>
      </w:tr>
      <w:tr w:rsidR="00482E4C" w:rsidRPr="005D195E" w14:paraId="44B989DD" w14:textId="77777777" w:rsidTr="006A6F45">
        <w:tc>
          <w:tcPr>
            <w:tcW w:w="0" w:type="auto"/>
          </w:tcPr>
          <w:p w14:paraId="11431FE8" w14:textId="77777777" w:rsidR="00482E4C" w:rsidRPr="005D195E" w:rsidRDefault="00482E4C" w:rsidP="006A6F45">
            <w:pPr>
              <w:pStyle w:val="PlainText"/>
            </w:pPr>
          </w:p>
        </w:tc>
        <w:tc>
          <w:tcPr>
            <w:tcW w:w="0" w:type="auto"/>
          </w:tcPr>
          <w:p w14:paraId="572BC1E0" w14:textId="77777777" w:rsidR="00482E4C" w:rsidRPr="005D195E" w:rsidRDefault="00482E4C" w:rsidP="006A6F45">
            <w:pPr>
              <w:pStyle w:val="PlainText"/>
            </w:pPr>
            <w:r w:rsidRPr="005D195E">
              <w:t xml:space="preserve">     mux/manila-0011-mux            0.203413E+02 0.277473E-04 0.937500E+01  12</w:t>
            </w:r>
          </w:p>
        </w:tc>
      </w:tr>
      <w:tr w:rsidR="00482E4C" w:rsidRPr="005D195E" w14:paraId="421BC123" w14:textId="77777777" w:rsidTr="006A6F45">
        <w:tc>
          <w:tcPr>
            <w:tcW w:w="0" w:type="auto"/>
          </w:tcPr>
          <w:p w14:paraId="1CEAB4CF" w14:textId="77777777" w:rsidR="00482E4C" w:rsidRPr="005D195E" w:rsidRDefault="00482E4C" w:rsidP="006A6F45">
            <w:pPr>
              <w:pStyle w:val="PlainText"/>
            </w:pPr>
          </w:p>
        </w:tc>
        <w:tc>
          <w:tcPr>
            <w:tcW w:w="0" w:type="auto"/>
          </w:tcPr>
          <w:p w14:paraId="732734A6" w14:textId="77777777" w:rsidR="00482E4C" w:rsidRPr="005D195E" w:rsidRDefault="00482E4C" w:rsidP="006A6F45">
            <w:pPr>
              <w:pStyle w:val="PlainText"/>
            </w:pPr>
            <w:r w:rsidRPr="005D195E">
              <w:t xml:space="preserve">     mux/manila-0012-mux            0.203413E+02 0.277473E-04 0.937500E+01  13</w:t>
            </w:r>
          </w:p>
        </w:tc>
      </w:tr>
      <w:tr w:rsidR="00482E4C" w:rsidRPr="005D195E" w14:paraId="29865CCC" w14:textId="77777777" w:rsidTr="006A6F45">
        <w:tc>
          <w:tcPr>
            <w:tcW w:w="0" w:type="auto"/>
          </w:tcPr>
          <w:p w14:paraId="3DCD26DE" w14:textId="77777777" w:rsidR="00482E4C" w:rsidRPr="005D195E" w:rsidRDefault="00482E4C" w:rsidP="006A6F45">
            <w:pPr>
              <w:pStyle w:val="PlainText"/>
            </w:pPr>
          </w:p>
        </w:tc>
        <w:tc>
          <w:tcPr>
            <w:tcW w:w="0" w:type="auto"/>
          </w:tcPr>
          <w:p w14:paraId="0258F39C" w14:textId="77777777" w:rsidR="00482E4C" w:rsidRPr="005D195E" w:rsidRDefault="00482E4C" w:rsidP="006A6F45">
            <w:pPr>
              <w:pStyle w:val="PlainText"/>
            </w:pPr>
            <w:r w:rsidRPr="005D195E">
              <w:t xml:space="preserve">     mux/manila-0013-mux            0.203413E+02 0.277473E-04 0.937500E+01  14</w:t>
            </w:r>
          </w:p>
        </w:tc>
      </w:tr>
      <w:tr w:rsidR="00482E4C" w:rsidRPr="005D195E" w14:paraId="51561019" w14:textId="77777777" w:rsidTr="006A6F45">
        <w:tc>
          <w:tcPr>
            <w:tcW w:w="0" w:type="auto"/>
          </w:tcPr>
          <w:p w14:paraId="22A2CFA3" w14:textId="77777777" w:rsidR="00482E4C" w:rsidRPr="005D195E" w:rsidRDefault="00482E4C" w:rsidP="006A6F45">
            <w:pPr>
              <w:pStyle w:val="PlainText"/>
            </w:pPr>
          </w:p>
        </w:tc>
        <w:tc>
          <w:tcPr>
            <w:tcW w:w="0" w:type="auto"/>
          </w:tcPr>
          <w:p w14:paraId="5B045C4E" w14:textId="77777777" w:rsidR="00482E4C" w:rsidRPr="005D195E" w:rsidRDefault="00482E4C" w:rsidP="006A6F45">
            <w:pPr>
              <w:pStyle w:val="PlainText"/>
            </w:pPr>
            <w:r w:rsidRPr="005D195E">
              <w:t xml:space="preserve">     mux/manila-0014-mux            0.203413E+02 0.277473E-04 0.937500E+01  15</w:t>
            </w:r>
          </w:p>
        </w:tc>
      </w:tr>
      <w:tr w:rsidR="00482E4C" w:rsidRPr="005D195E" w14:paraId="0D6998B7" w14:textId="77777777" w:rsidTr="006A6F45">
        <w:tc>
          <w:tcPr>
            <w:tcW w:w="0" w:type="auto"/>
          </w:tcPr>
          <w:p w14:paraId="6DB48145" w14:textId="77777777" w:rsidR="00482E4C" w:rsidRPr="005D195E" w:rsidRDefault="00482E4C" w:rsidP="006A6F45">
            <w:pPr>
              <w:pStyle w:val="PlainText"/>
            </w:pPr>
          </w:p>
        </w:tc>
        <w:tc>
          <w:tcPr>
            <w:tcW w:w="0" w:type="auto"/>
          </w:tcPr>
          <w:p w14:paraId="40D02D60" w14:textId="77777777" w:rsidR="00482E4C" w:rsidRPr="005D195E" w:rsidRDefault="00482E4C" w:rsidP="006A6F45">
            <w:pPr>
              <w:pStyle w:val="PlainText"/>
            </w:pPr>
            <w:r w:rsidRPr="005D195E">
              <w:t xml:space="preserve">     mux/manila-0015-mux            0.203413E+02 0.277473E-04 0.937500E+01  16</w:t>
            </w:r>
          </w:p>
        </w:tc>
      </w:tr>
      <w:tr w:rsidR="00482E4C" w:rsidRPr="005D195E" w14:paraId="13F5A84A" w14:textId="77777777" w:rsidTr="006A6F45">
        <w:tc>
          <w:tcPr>
            <w:tcW w:w="0" w:type="auto"/>
          </w:tcPr>
          <w:p w14:paraId="271459FB" w14:textId="77777777" w:rsidR="00482E4C" w:rsidRPr="005D195E" w:rsidRDefault="00482E4C" w:rsidP="006A6F45">
            <w:pPr>
              <w:pStyle w:val="PlainText"/>
            </w:pPr>
          </w:p>
        </w:tc>
        <w:tc>
          <w:tcPr>
            <w:tcW w:w="0" w:type="auto"/>
          </w:tcPr>
          <w:p w14:paraId="52CCC02F" w14:textId="77777777" w:rsidR="00482E4C" w:rsidRPr="005D195E" w:rsidRDefault="00482E4C" w:rsidP="006A6F45">
            <w:pPr>
              <w:pStyle w:val="PlainText"/>
            </w:pPr>
            <w:r w:rsidRPr="005D195E">
              <w:t xml:space="preserve">     mux/manila-0016-mux            0.203413E+02 0.277473E-04 0.937500E+01  17</w:t>
            </w:r>
          </w:p>
        </w:tc>
      </w:tr>
      <w:tr w:rsidR="00482E4C" w:rsidRPr="005D195E" w14:paraId="1C185D4C" w14:textId="77777777" w:rsidTr="006A6F45">
        <w:tc>
          <w:tcPr>
            <w:tcW w:w="0" w:type="auto"/>
          </w:tcPr>
          <w:p w14:paraId="5245D0DC" w14:textId="77777777" w:rsidR="00482E4C" w:rsidRPr="005D195E" w:rsidRDefault="00482E4C" w:rsidP="006A6F45">
            <w:pPr>
              <w:pStyle w:val="PlainText"/>
            </w:pPr>
          </w:p>
        </w:tc>
        <w:tc>
          <w:tcPr>
            <w:tcW w:w="0" w:type="auto"/>
          </w:tcPr>
          <w:p w14:paraId="5B6A67AE" w14:textId="77777777" w:rsidR="00482E4C" w:rsidRPr="005D195E" w:rsidRDefault="00482E4C" w:rsidP="006A6F45">
            <w:pPr>
              <w:pStyle w:val="PlainText"/>
            </w:pPr>
            <w:r w:rsidRPr="005D195E">
              <w:t xml:space="preserve">     mux/manila-0017-mux            0.203413E+02 0.277473E-04 0.937500E+01  18</w:t>
            </w:r>
          </w:p>
        </w:tc>
      </w:tr>
      <w:tr w:rsidR="00482E4C" w:rsidRPr="005D195E" w14:paraId="7D060A1F" w14:textId="77777777" w:rsidTr="006A6F45">
        <w:tc>
          <w:tcPr>
            <w:tcW w:w="0" w:type="auto"/>
          </w:tcPr>
          <w:p w14:paraId="6DBFF357" w14:textId="77777777" w:rsidR="00482E4C" w:rsidRPr="005D195E" w:rsidRDefault="00482E4C" w:rsidP="006A6F45">
            <w:pPr>
              <w:pStyle w:val="PlainText"/>
            </w:pPr>
          </w:p>
        </w:tc>
        <w:tc>
          <w:tcPr>
            <w:tcW w:w="0" w:type="auto"/>
          </w:tcPr>
          <w:p w14:paraId="77E73C6D" w14:textId="77777777" w:rsidR="00482E4C" w:rsidRPr="005D195E" w:rsidRDefault="00482E4C" w:rsidP="006A6F45">
            <w:pPr>
              <w:pStyle w:val="PlainText"/>
            </w:pPr>
            <w:r w:rsidRPr="005D195E">
              <w:t xml:space="preserve">     mux/manila-0018-mux            0.203413E+02 0.277473E-04 0.937500E+01  19</w:t>
            </w:r>
          </w:p>
        </w:tc>
      </w:tr>
      <w:tr w:rsidR="00482E4C" w:rsidRPr="005D195E" w14:paraId="65C1565D" w14:textId="77777777" w:rsidTr="006A6F45">
        <w:tc>
          <w:tcPr>
            <w:tcW w:w="0" w:type="auto"/>
          </w:tcPr>
          <w:p w14:paraId="6BBF3016" w14:textId="77777777" w:rsidR="00482E4C" w:rsidRPr="005D195E" w:rsidRDefault="00482E4C" w:rsidP="006A6F45">
            <w:pPr>
              <w:pStyle w:val="PlainText"/>
            </w:pPr>
          </w:p>
        </w:tc>
        <w:tc>
          <w:tcPr>
            <w:tcW w:w="0" w:type="auto"/>
          </w:tcPr>
          <w:p w14:paraId="20A49A54" w14:textId="77777777" w:rsidR="00482E4C" w:rsidRPr="005D195E" w:rsidRDefault="00482E4C" w:rsidP="006A6F45">
            <w:pPr>
              <w:pStyle w:val="PlainText"/>
            </w:pPr>
            <w:r w:rsidRPr="005D195E">
              <w:t xml:space="preserve">     mux/manila-0019-mux            0.203413E+02 0.277473E-04 0.937500E+01  20</w:t>
            </w:r>
          </w:p>
        </w:tc>
      </w:tr>
      <w:tr w:rsidR="00482E4C" w:rsidRPr="005D195E" w14:paraId="2D1A1EF0" w14:textId="77777777" w:rsidTr="006A6F45">
        <w:tc>
          <w:tcPr>
            <w:tcW w:w="0" w:type="auto"/>
          </w:tcPr>
          <w:p w14:paraId="451B236C" w14:textId="77777777" w:rsidR="00482E4C" w:rsidRPr="005D195E" w:rsidRDefault="00482E4C" w:rsidP="006A6F45">
            <w:pPr>
              <w:pStyle w:val="PlainText"/>
            </w:pPr>
          </w:p>
        </w:tc>
        <w:tc>
          <w:tcPr>
            <w:tcW w:w="0" w:type="auto"/>
          </w:tcPr>
          <w:p w14:paraId="3D2AC6D1" w14:textId="77777777" w:rsidR="00482E4C" w:rsidRPr="005D195E" w:rsidRDefault="00482E4C" w:rsidP="006A6F45">
            <w:pPr>
              <w:pStyle w:val="PlainText"/>
            </w:pPr>
            <w:r w:rsidRPr="005D195E">
              <w:t xml:space="preserve">     mux/manila-0020-mux            0.203413E+02 0.277473E-04 0.937500E+01  21</w:t>
            </w:r>
          </w:p>
        </w:tc>
      </w:tr>
      <w:tr w:rsidR="00482E4C" w:rsidRPr="005D195E" w14:paraId="6BEE7A6B" w14:textId="77777777" w:rsidTr="006A6F45">
        <w:tc>
          <w:tcPr>
            <w:tcW w:w="0" w:type="auto"/>
          </w:tcPr>
          <w:p w14:paraId="5E219CF3" w14:textId="77777777" w:rsidR="00482E4C" w:rsidRPr="005D195E" w:rsidRDefault="00482E4C" w:rsidP="006A6F45">
            <w:pPr>
              <w:pStyle w:val="PlainText"/>
            </w:pPr>
          </w:p>
        </w:tc>
        <w:tc>
          <w:tcPr>
            <w:tcW w:w="0" w:type="auto"/>
          </w:tcPr>
          <w:p w14:paraId="4A8F0638" w14:textId="77777777" w:rsidR="00482E4C" w:rsidRPr="005D195E" w:rsidRDefault="00482E4C" w:rsidP="006A6F45">
            <w:pPr>
              <w:pStyle w:val="PlainText"/>
            </w:pPr>
            <w:r w:rsidRPr="005D195E">
              <w:t xml:space="preserve">     mux/manila-0021-mux            0.203413E+02 0.277473E-04 0.937500E+01  22</w:t>
            </w:r>
          </w:p>
        </w:tc>
      </w:tr>
      <w:tr w:rsidR="00482E4C" w:rsidRPr="005D195E" w14:paraId="07BA970C" w14:textId="77777777" w:rsidTr="006A6F45">
        <w:tc>
          <w:tcPr>
            <w:tcW w:w="0" w:type="auto"/>
          </w:tcPr>
          <w:p w14:paraId="36DB402D" w14:textId="77777777" w:rsidR="00482E4C" w:rsidRPr="005D195E" w:rsidRDefault="00482E4C" w:rsidP="006A6F45">
            <w:pPr>
              <w:pStyle w:val="PlainText"/>
            </w:pPr>
          </w:p>
        </w:tc>
        <w:tc>
          <w:tcPr>
            <w:tcW w:w="0" w:type="auto"/>
          </w:tcPr>
          <w:p w14:paraId="1439C801" w14:textId="77777777" w:rsidR="00482E4C" w:rsidRPr="005D195E" w:rsidRDefault="00482E4C" w:rsidP="006A6F45">
            <w:pPr>
              <w:pStyle w:val="PlainText"/>
            </w:pPr>
            <w:r w:rsidRPr="005D195E">
              <w:t xml:space="preserve">     mux/manila-0022-mux            0.203413E+02 0.277473E-04 0.937500E+01  23</w:t>
            </w:r>
          </w:p>
        </w:tc>
      </w:tr>
      <w:tr w:rsidR="00482E4C" w:rsidRPr="005D195E" w14:paraId="6FD3662E" w14:textId="77777777" w:rsidTr="006A6F45">
        <w:tc>
          <w:tcPr>
            <w:tcW w:w="0" w:type="auto"/>
          </w:tcPr>
          <w:p w14:paraId="1C41622E" w14:textId="77777777" w:rsidR="00482E4C" w:rsidRPr="005D195E" w:rsidRDefault="00482E4C" w:rsidP="006A6F45">
            <w:pPr>
              <w:pStyle w:val="PlainText"/>
            </w:pPr>
          </w:p>
        </w:tc>
        <w:tc>
          <w:tcPr>
            <w:tcW w:w="0" w:type="auto"/>
          </w:tcPr>
          <w:p w14:paraId="136048BE" w14:textId="77777777" w:rsidR="00482E4C" w:rsidRPr="005D195E" w:rsidRDefault="00482E4C" w:rsidP="006A6F45">
            <w:pPr>
              <w:pStyle w:val="PlainText"/>
            </w:pPr>
            <w:r w:rsidRPr="005D195E">
              <w:t xml:space="preserve">     mux/manila-0023-mux            0.203413E+02 0.277473E-04 0.937500E+01  24</w:t>
            </w:r>
          </w:p>
        </w:tc>
      </w:tr>
      <w:tr w:rsidR="00482E4C" w:rsidRPr="005D195E" w14:paraId="4F3191B2" w14:textId="77777777" w:rsidTr="006A6F45">
        <w:tc>
          <w:tcPr>
            <w:tcW w:w="0" w:type="auto"/>
          </w:tcPr>
          <w:p w14:paraId="1C03E5A7" w14:textId="77777777" w:rsidR="00482E4C" w:rsidRPr="005D195E" w:rsidRDefault="00482E4C" w:rsidP="006A6F45">
            <w:pPr>
              <w:pStyle w:val="PlainText"/>
            </w:pPr>
          </w:p>
        </w:tc>
        <w:tc>
          <w:tcPr>
            <w:tcW w:w="0" w:type="auto"/>
          </w:tcPr>
          <w:p w14:paraId="5C8E03B8" w14:textId="77777777" w:rsidR="00482E4C" w:rsidRPr="005D195E" w:rsidRDefault="00482E4C" w:rsidP="006A6F45">
            <w:pPr>
              <w:pStyle w:val="PlainText"/>
            </w:pPr>
            <w:r w:rsidRPr="005D195E">
              <w:t xml:space="preserve">     mux/manila-0024-mux            0.203413E+02 0.277473E-04 0.937500E+01  25</w:t>
            </w:r>
          </w:p>
        </w:tc>
      </w:tr>
      <w:tr w:rsidR="00482E4C" w:rsidRPr="005D195E" w14:paraId="37011BF0" w14:textId="77777777" w:rsidTr="006A6F45">
        <w:tc>
          <w:tcPr>
            <w:tcW w:w="0" w:type="auto"/>
          </w:tcPr>
          <w:p w14:paraId="3BAF2A10" w14:textId="77777777" w:rsidR="00482E4C" w:rsidRPr="005D195E" w:rsidRDefault="00482E4C" w:rsidP="006A6F45">
            <w:pPr>
              <w:pStyle w:val="PlainText"/>
            </w:pPr>
          </w:p>
        </w:tc>
        <w:tc>
          <w:tcPr>
            <w:tcW w:w="0" w:type="auto"/>
          </w:tcPr>
          <w:p w14:paraId="49ED7DD4" w14:textId="77777777" w:rsidR="00482E4C" w:rsidRPr="005D195E" w:rsidRDefault="00482E4C" w:rsidP="006A6F45">
            <w:pPr>
              <w:pStyle w:val="PlainText"/>
            </w:pPr>
            <w:r w:rsidRPr="005D195E">
              <w:t xml:space="preserve">     mux/manila-0025-mux            0.203413E+02 0.277473E-04 0.937500E+01  26</w:t>
            </w:r>
          </w:p>
        </w:tc>
      </w:tr>
      <w:tr w:rsidR="00482E4C" w:rsidRPr="005D195E" w14:paraId="68BA7137" w14:textId="77777777" w:rsidTr="006A6F45">
        <w:tc>
          <w:tcPr>
            <w:tcW w:w="0" w:type="auto"/>
          </w:tcPr>
          <w:p w14:paraId="40998B92" w14:textId="77777777" w:rsidR="00482E4C" w:rsidRPr="005D195E" w:rsidRDefault="00482E4C" w:rsidP="006A6F45">
            <w:pPr>
              <w:pStyle w:val="PlainText"/>
            </w:pPr>
          </w:p>
        </w:tc>
        <w:tc>
          <w:tcPr>
            <w:tcW w:w="0" w:type="auto"/>
          </w:tcPr>
          <w:p w14:paraId="5D8C4185" w14:textId="77777777" w:rsidR="00482E4C" w:rsidRPr="005D195E" w:rsidRDefault="00482E4C" w:rsidP="006A6F45">
            <w:pPr>
              <w:pStyle w:val="PlainText"/>
            </w:pPr>
            <w:r w:rsidRPr="005D195E">
              <w:t xml:space="preserve">     mux/manila-0026-mux            0.203413E+02 0.277473E-04 0.937500E+01  27</w:t>
            </w:r>
          </w:p>
        </w:tc>
      </w:tr>
      <w:tr w:rsidR="00482E4C" w:rsidRPr="005D195E" w14:paraId="53CEE607" w14:textId="77777777" w:rsidTr="006A6F45">
        <w:tc>
          <w:tcPr>
            <w:tcW w:w="0" w:type="auto"/>
          </w:tcPr>
          <w:p w14:paraId="53964C61" w14:textId="77777777" w:rsidR="00482E4C" w:rsidRPr="005D195E" w:rsidRDefault="00482E4C" w:rsidP="006A6F45">
            <w:pPr>
              <w:pStyle w:val="PlainText"/>
            </w:pPr>
          </w:p>
        </w:tc>
        <w:tc>
          <w:tcPr>
            <w:tcW w:w="0" w:type="auto"/>
          </w:tcPr>
          <w:p w14:paraId="47FD19AD" w14:textId="77777777" w:rsidR="00482E4C" w:rsidRPr="005D195E" w:rsidRDefault="00482E4C" w:rsidP="006A6F45">
            <w:pPr>
              <w:pStyle w:val="PlainText"/>
            </w:pPr>
            <w:r w:rsidRPr="005D195E">
              <w:t xml:space="preserve">     mux/manila-0027-mux            0.203413E+02 0.277473E-04 0.937500E+01  28</w:t>
            </w:r>
          </w:p>
        </w:tc>
      </w:tr>
      <w:tr w:rsidR="00482E4C" w:rsidRPr="005D195E" w14:paraId="2E0C4205" w14:textId="77777777" w:rsidTr="006A6F45">
        <w:tc>
          <w:tcPr>
            <w:tcW w:w="0" w:type="auto"/>
          </w:tcPr>
          <w:p w14:paraId="435B6EC3" w14:textId="77777777" w:rsidR="00482E4C" w:rsidRPr="005D195E" w:rsidRDefault="00482E4C" w:rsidP="006A6F45">
            <w:pPr>
              <w:pStyle w:val="PlainText"/>
            </w:pPr>
          </w:p>
        </w:tc>
        <w:tc>
          <w:tcPr>
            <w:tcW w:w="0" w:type="auto"/>
          </w:tcPr>
          <w:p w14:paraId="25B50EFA" w14:textId="77777777" w:rsidR="00482E4C" w:rsidRPr="005D195E" w:rsidRDefault="00482E4C" w:rsidP="006A6F45">
            <w:pPr>
              <w:pStyle w:val="PlainText"/>
            </w:pPr>
            <w:r w:rsidRPr="005D195E">
              <w:t xml:space="preserve">     mux/manila-0028-mux            0.203413E+02 0.277473E-04 0.937500E+01  29</w:t>
            </w:r>
          </w:p>
        </w:tc>
      </w:tr>
      <w:tr w:rsidR="00482E4C" w:rsidRPr="005D195E" w14:paraId="292511C0" w14:textId="77777777" w:rsidTr="006A6F45">
        <w:tc>
          <w:tcPr>
            <w:tcW w:w="0" w:type="auto"/>
          </w:tcPr>
          <w:p w14:paraId="274D924F" w14:textId="77777777" w:rsidR="00482E4C" w:rsidRPr="005D195E" w:rsidRDefault="00482E4C" w:rsidP="006A6F45">
            <w:pPr>
              <w:pStyle w:val="PlainText"/>
            </w:pPr>
          </w:p>
        </w:tc>
        <w:tc>
          <w:tcPr>
            <w:tcW w:w="0" w:type="auto"/>
          </w:tcPr>
          <w:p w14:paraId="65F2A807" w14:textId="77777777" w:rsidR="00482E4C" w:rsidRPr="005D195E" w:rsidRDefault="00482E4C" w:rsidP="006A6F45">
            <w:pPr>
              <w:pStyle w:val="PlainText"/>
            </w:pPr>
            <w:r w:rsidRPr="005D195E">
              <w:t xml:space="preserve">     mux/manila-0029-mux            0.203413E+02 0.277473E-04 0.937500E+01  30</w:t>
            </w:r>
          </w:p>
        </w:tc>
      </w:tr>
      <w:tr w:rsidR="00482E4C" w:rsidRPr="005D195E" w14:paraId="259C5339" w14:textId="77777777" w:rsidTr="006A6F45">
        <w:tc>
          <w:tcPr>
            <w:tcW w:w="0" w:type="auto"/>
          </w:tcPr>
          <w:p w14:paraId="0E26BA3C" w14:textId="77777777" w:rsidR="00482E4C" w:rsidRPr="005D195E" w:rsidRDefault="00482E4C" w:rsidP="006A6F45">
            <w:pPr>
              <w:pStyle w:val="PlainText"/>
            </w:pPr>
          </w:p>
        </w:tc>
        <w:tc>
          <w:tcPr>
            <w:tcW w:w="0" w:type="auto"/>
          </w:tcPr>
          <w:p w14:paraId="7EC34E35" w14:textId="77777777" w:rsidR="00482E4C" w:rsidRPr="005D195E" w:rsidRDefault="00482E4C" w:rsidP="006A6F45">
            <w:pPr>
              <w:pStyle w:val="PlainText"/>
            </w:pPr>
            <w:r w:rsidRPr="005D195E">
              <w:t xml:space="preserve">     mux/manila-0030-mux            0.203413E+02 0.277473E-04 0.937500E+01  31</w:t>
            </w:r>
          </w:p>
        </w:tc>
      </w:tr>
      <w:tr w:rsidR="00482E4C" w:rsidRPr="005D195E" w14:paraId="114A38DF" w14:textId="77777777" w:rsidTr="006A6F45">
        <w:tc>
          <w:tcPr>
            <w:tcW w:w="0" w:type="auto"/>
          </w:tcPr>
          <w:p w14:paraId="793170DE" w14:textId="77777777" w:rsidR="00482E4C" w:rsidRPr="005D195E" w:rsidRDefault="00482E4C" w:rsidP="006A6F45">
            <w:pPr>
              <w:pStyle w:val="PlainText"/>
            </w:pPr>
          </w:p>
        </w:tc>
        <w:tc>
          <w:tcPr>
            <w:tcW w:w="0" w:type="auto"/>
          </w:tcPr>
          <w:p w14:paraId="78C3F991" w14:textId="77777777" w:rsidR="00482E4C" w:rsidRPr="005D195E" w:rsidRDefault="00482E4C" w:rsidP="006A6F45">
            <w:pPr>
              <w:pStyle w:val="PlainText"/>
            </w:pPr>
            <w:r w:rsidRPr="005D195E">
              <w:t xml:space="preserve">     mux/manila-0031-mux            0.203413E+02 0.277473E-04 0.937500E+01  32</w:t>
            </w:r>
          </w:p>
        </w:tc>
      </w:tr>
      <w:tr w:rsidR="00482E4C" w:rsidRPr="005D195E" w14:paraId="1E86F538" w14:textId="77777777" w:rsidTr="006A6F45">
        <w:tc>
          <w:tcPr>
            <w:tcW w:w="0" w:type="auto"/>
          </w:tcPr>
          <w:p w14:paraId="67748CF7" w14:textId="77777777" w:rsidR="00482E4C" w:rsidRPr="005D195E" w:rsidRDefault="00482E4C" w:rsidP="006A6F45">
            <w:pPr>
              <w:pStyle w:val="PlainText"/>
            </w:pPr>
          </w:p>
        </w:tc>
        <w:tc>
          <w:tcPr>
            <w:tcW w:w="0" w:type="auto"/>
          </w:tcPr>
          <w:p w14:paraId="7D50C448" w14:textId="77777777" w:rsidR="00482E4C" w:rsidRPr="005D195E" w:rsidRDefault="00482E4C" w:rsidP="006A6F45">
            <w:pPr>
              <w:pStyle w:val="PlainText"/>
            </w:pPr>
            <w:r w:rsidRPr="005D195E">
              <w:t xml:space="preserve">     mux/manila-0032-mux            0.203413E+02 0.277473E-04 0.937500E+01  33</w:t>
            </w:r>
          </w:p>
        </w:tc>
      </w:tr>
      <w:tr w:rsidR="00482E4C" w:rsidRPr="005D195E" w14:paraId="3744448D" w14:textId="77777777" w:rsidTr="006A6F45">
        <w:tc>
          <w:tcPr>
            <w:tcW w:w="0" w:type="auto"/>
          </w:tcPr>
          <w:p w14:paraId="3A7A30F2" w14:textId="77777777" w:rsidR="00482E4C" w:rsidRPr="005D195E" w:rsidRDefault="00482E4C" w:rsidP="006A6F45">
            <w:pPr>
              <w:pStyle w:val="PlainText"/>
            </w:pPr>
          </w:p>
        </w:tc>
        <w:tc>
          <w:tcPr>
            <w:tcW w:w="0" w:type="auto"/>
          </w:tcPr>
          <w:p w14:paraId="7CB49851" w14:textId="77777777" w:rsidR="00482E4C" w:rsidRPr="005D195E" w:rsidRDefault="00482E4C" w:rsidP="006A6F45">
            <w:pPr>
              <w:pStyle w:val="PlainText"/>
            </w:pPr>
            <w:r w:rsidRPr="005D195E">
              <w:t xml:space="preserve">     mux/manila-0033-mux            0.203413E+02 0.277473E-04 0.937500E+01  34</w:t>
            </w:r>
          </w:p>
        </w:tc>
      </w:tr>
      <w:tr w:rsidR="00482E4C" w:rsidRPr="005D195E" w14:paraId="5A41B92F" w14:textId="77777777" w:rsidTr="006A6F45">
        <w:tc>
          <w:tcPr>
            <w:tcW w:w="0" w:type="auto"/>
          </w:tcPr>
          <w:p w14:paraId="5106A911" w14:textId="77777777" w:rsidR="00482E4C" w:rsidRPr="005D195E" w:rsidRDefault="00482E4C" w:rsidP="006A6F45">
            <w:pPr>
              <w:pStyle w:val="PlainText"/>
            </w:pPr>
          </w:p>
        </w:tc>
        <w:tc>
          <w:tcPr>
            <w:tcW w:w="0" w:type="auto"/>
          </w:tcPr>
          <w:p w14:paraId="0790D4D6" w14:textId="77777777" w:rsidR="00482E4C" w:rsidRPr="005D195E" w:rsidRDefault="00482E4C" w:rsidP="006A6F45">
            <w:pPr>
              <w:pStyle w:val="PlainText"/>
            </w:pPr>
            <w:r w:rsidRPr="005D195E">
              <w:t xml:space="preserve">     mux/manila-0034-mux            0.203413E+02 0.277473E-04 0.937500E+01  35</w:t>
            </w:r>
          </w:p>
        </w:tc>
      </w:tr>
      <w:tr w:rsidR="00482E4C" w:rsidRPr="005D195E" w14:paraId="3606DE4E" w14:textId="77777777" w:rsidTr="006A6F45">
        <w:tc>
          <w:tcPr>
            <w:tcW w:w="0" w:type="auto"/>
          </w:tcPr>
          <w:p w14:paraId="266A16B1" w14:textId="77777777" w:rsidR="00482E4C" w:rsidRPr="005D195E" w:rsidRDefault="00482E4C" w:rsidP="006A6F45">
            <w:pPr>
              <w:pStyle w:val="PlainText"/>
            </w:pPr>
          </w:p>
        </w:tc>
        <w:tc>
          <w:tcPr>
            <w:tcW w:w="0" w:type="auto"/>
          </w:tcPr>
          <w:p w14:paraId="4EF55D3D" w14:textId="77777777" w:rsidR="00482E4C" w:rsidRPr="005D195E" w:rsidRDefault="00482E4C" w:rsidP="006A6F45">
            <w:pPr>
              <w:pStyle w:val="PlainText"/>
            </w:pPr>
            <w:r w:rsidRPr="005D195E">
              <w:t xml:space="preserve">     mux/manila-0035-mux            0.203413E+02 0.277473E-04 0.937500E+01  36</w:t>
            </w:r>
          </w:p>
        </w:tc>
      </w:tr>
      <w:tr w:rsidR="00482E4C" w:rsidRPr="005D195E" w14:paraId="367C8DA9" w14:textId="77777777" w:rsidTr="006A6F45">
        <w:tc>
          <w:tcPr>
            <w:tcW w:w="0" w:type="auto"/>
          </w:tcPr>
          <w:p w14:paraId="408B1474" w14:textId="77777777" w:rsidR="00482E4C" w:rsidRPr="005D195E" w:rsidRDefault="00482E4C" w:rsidP="006A6F45">
            <w:pPr>
              <w:pStyle w:val="PlainText"/>
            </w:pPr>
          </w:p>
        </w:tc>
        <w:tc>
          <w:tcPr>
            <w:tcW w:w="0" w:type="auto"/>
          </w:tcPr>
          <w:p w14:paraId="329C6FDF" w14:textId="77777777" w:rsidR="00482E4C" w:rsidRPr="005D195E" w:rsidRDefault="00482E4C" w:rsidP="006A6F45">
            <w:pPr>
              <w:pStyle w:val="PlainText"/>
            </w:pPr>
            <w:r w:rsidRPr="005D195E">
              <w:t xml:space="preserve">     mux/manila-0036-mux            0.203413E+02 0.277473E-04 0.937500E+01  37</w:t>
            </w:r>
          </w:p>
        </w:tc>
      </w:tr>
      <w:tr w:rsidR="00482E4C" w:rsidRPr="005D195E" w14:paraId="5D61E748" w14:textId="77777777" w:rsidTr="006A6F45">
        <w:tc>
          <w:tcPr>
            <w:tcW w:w="0" w:type="auto"/>
          </w:tcPr>
          <w:p w14:paraId="63536974" w14:textId="77777777" w:rsidR="00482E4C" w:rsidRPr="005D195E" w:rsidRDefault="00482E4C" w:rsidP="006A6F45">
            <w:pPr>
              <w:pStyle w:val="PlainText"/>
            </w:pPr>
          </w:p>
        </w:tc>
        <w:tc>
          <w:tcPr>
            <w:tcW w:w="0" w:type="auto"/>
          </w:tcPr>
          <w:p w14:paraId="120177E9" w14:textId="77777777" w:rsidR="00482E4C" w:rsidRPr="005D195E" w:rsidRDefault="00482E4C" w:rsidP="006A6F45">
            <w:pPr>
              <w:pStyle w:val="PlainText"/>
            </w:pPr>
            <w:r w:rsidRPr="005D195E">
              <w:t xml:space="preserve">     mux/manila-0037-mux            0.203413E+02 0.277473E-04 0.937500E+01  38</w:t>
            </w:r>
          </w:p>
        </w:tc>
      </w:tr>
      <w:tr w:rsidR="00482E4C" w:rsidRPr="005D195E" w14:paraId="729AE787" w14:textId="77777777" w:rsidTr="006A6F45">
        <w:tc>
          <w:tcPr>
            <w:tcW w:w="0" w:type="auto"/>
          </w:tcPr>
          <w:p w14:paraId="0FF2937F" w14:textId="77777777" w:rsidR="00482E4C" w:rsidRPr="005D195E" w:rsidRDefault="00482E4C" w:rsidP="006A6F45">
            <w:pPr>
              <w:pStyle w:val="PlainText"/>
            </w:pPr>
          </w:p>
        </w:tc>
        <w:tc>
          <w:tcPr>
            <w:tcW w:w="0" w:type="auto"/>
          </w:tcPr>
          <w:p w14:paraId="6811168C" w14:textId="77777777" w:rsidR="00482E4C" w:rsidRPr="005D195E" w:rsidRDefault="00482E4C" w:rsidP="006A6F45">
            <w:pPr>
              <w:pStyle w:val="PlainText"/>
            </w:pPr>
            <w:r w:rsidRPr="005D195E">
              <w:t xml:space="preserve">     mux/manila-0038-mux            0.203413E+02 0.277473E-04 0.937500E+01  39</w:t>
            </w:r>
          </w:p>
        </w:tc>
      </w:tr>
      <w:tr w:rsidR="00482E4C" w:rsidRPr="005D195E" w14:paraId="2A374978" w14:textId="77777777" w:rsidTr="006A6F45">
        <w:tc>
          <w:tcPr>
            <w:tcW w:w="0" w:type="auto"/>
          </w:tcPr>
          <w:p w14:paraId="3BB10ABF" w14:textId="77777777" w:rsidR="00482E4C" w:rsidRPr="005D195E" w:rsidRDefault="00482E4C" w:rsidP="006A6F45">
            <w:pPr>
              <w:pStyle w:val="PlainText"/>
            </w:pPr>
          </w:p>
        </w:tc>
        <w:tc>
          <w:tcPr>
            <w:tcW w:w="0" w:type="auto"/>
          </w:tcPr>
          <w:p w14:paraId="11F62006" w14:textId="77777777" w:rsidR="00482E4C" w:rsidRPr="005D195E" w:rsidRDefault="00482E4C" w:rsidP="006A6F45">
            <w:pPr>
              <w:pStyle w:val="PlainText"/>
            </w:pPr>
            <w:r w:rsidRPr="005D195E">
              <w:t xml:space="preserve">     mux/manila-0039-mux            0.203413E+02 0.277473E-04 0.937500E+01  40</w:t>
            </w:r>
          </w:p>
        </w:tc>
      </w:tr>
      <w:tr w:rsidR="00482E4C" w:rsidRPr="005D195E" w14:paraId="6BAAB6AA" w14:textId="77777777" w:rsidTr="006A6F45">
        <w:tc>
          <w:tcPr>
            <w:tcW w:w="0" w:type="auto"/>
          </w:tcPr>
          <w:p w14:paraId="260A386B" w14:textId="77777777" w:rsidR="00482E4C" w:rsidRPr="005D195E" w:rsidRDefault="00482E4C" w:rsidP="006A6F45">
            <w:pPr>
              <w:pStyle w:val="PlainText"/>
            </w:pPr>
          </w:p>
        </w:tc>
        <w:tc>
          <w:tcPr>
            <w:tcW w:w="0" w:type="auto"/>
          </w:tcPr>
          <w:p w14:paraId="712320B5" w14:textId="77777777" w:rsidR="00482E4C" w:rsidRPr="005D195E" w:rsidRDefault="00482E4C" w:rsidP="006A6F45">
            <w:pPr>
              <w:pStyle w:val="PlainText"/>
            </w:pPr>
            <w:r w:rsidRPr="005D195E">
              <w:t xml:space="preserve">     mux/manila-0040-mux            0.203413E+02 0.277473E-04 0.937500E+01  41</w:t>
            </w:r>
          </w:p>
        </w:tc>
      </w:tr>
      <w:tr w:rsidR="00482E4C" w:rsidRPr="005D195E" w14:paraId="5EBBD401" w14:textId="77777777" w:rsidTr="006A6F45">
        <w:tc>
          <w:tcPr>
            <w:tcW w:w="0" w:type="auto"/>
          </w:tcPr>
          <w:p w14:paraId="0F2E7BCA" w14:textId="77777777" w:rsidR="00482E4C" w:rsidRPr="005D195E" w:rsidRDefault="00482E4C" w:rsidP="006A6F45">
            <w:pPr>
              <w:pStyle w:val="PlainText"/>
            </w:pPr>
          </w:p>
        </w:tc>
        <w:tc>
          <w:tcPr>
            <w:tcW w:w="0" w:type="auto"/>
          </w:tcPr>
          <w:p w14:paraId="054FBABF" w14:textId="77777777" w:rsidR="00482E4C" w:rsidRPr="005D195E" w:rsidRDefault="00482E4C" w:rsidP="006A6F45">
            <w:pPr>
              <w:pStyle w:val="PlainText"/>
            </w:pPr>
            <w:r w:rsidRPr="005D195E">
              <w:t xml:space="preserve">     mux/manila-0041-mux            0.203413E+02 0.277473E-04 0.937500E+01  42</w:t>
            </w:r>
          </w:p>
        </w:tc>
      </w:tr>
      <w:tr w:rsidR="00482E4C" w:rsidRPr="005D195E" w14:paraId="12B9DE4C" w14:textId="77777777" w:rsidTr="006A6F45">
        <w:tc>
          <w:tcPr>
            <w:tcW w:w="0" w:type="auto"/>
          </w:tcPr>
          <w:p w14:paraId="66C1010E" w14:textId="77777777" w:rsidR="00482E4C" w:rsidRPr="005D195E" w:rsidRDefault="00482E4C" w:rsidP="006A6F45">
            <w:pPr>
              <w:pStyle w:val="PlainText"/>
            </w:pPr>
          </w:p>
        </w:tc>
        <w:tc>
          <w:tcPr>
            <w:tcW w:w="0" w:type="auto"/>
          </w:tcPr>
          <w:p w14:paraId="155255FF" w14:textId="77777777" w:rsidR="00482E4C" w:rsidRPr="005D195E" w:rsidRDefault="00482E4C" w:rsidP="006A6F45">
            <w:pPr>
              <w:pStyle w:val="PlainText"/>
            </w:pPr>
            <w:r w:rsidRPr="005D195E">
              <w:t xml:space="preserve">     mux/manila-0042-mux            0.203413E+02 0.277473E-04 0.937500E+01  43</w:t>
            </w:r>
          </w:p>
        </w:tc>
      </w:tr>
      <w:tr w:rsidR="00482E4C" w:rsidRPr="005D195E" w14:paraId="6BB40F26" w14:textId="77777777" w:rsidTr="006A6F45">
        <w:tc>
          <w:tcPr>
            <w:tcW w:w="0" w:type="auto"/>
          </w:tcPr>
          <w:p w14:paraId="7F91C819" w14:textId="77777777" w:rsidR="00482E4C" w:rsidRPr="005D195E" w:rsidRDefault="00482E4C" w:rsidP="006A6F45">
            <w:pPr>
              <w:pStyle w:val="PlainText"/>
            </w:pPr>
          </w:p>
        </w:tc>
        <w:tc>
          <w:tcPr>
            <w:tcW w:w="0" w:type="auto"/>
          </w:tcPr>
          <w:p w14:paraId="16B653A8" w14:textId="77777777" w:rsidR="00482E4C" w:rsidRPr="005D195E" w:rsidRDefault="00482E4C" w:rsidP="006A6F45">
            <w:pPr>
              <w:pStyle w:val="PlainText"/>
            </w:pPr>
            <w:r w:rsidRPr="005D195E">
              <w:t xml:space="preserve">     mux/manila-0043-mux            0.203413E+02 0.277473E-04 0.937500E+01  44</w:t>
            </w:r>
          </w:p>
        </w:tc>
      </w:tr>
      <w:tr w:rsidR="00482E4C" w:rsidRPr="005D195E" w14:paraId="2F1CE5E6" w14:textId="77777777" w:rsidTr="006A6F45">
        <w:tc>
          <w:tcPr>
            <w:tcW w:w="0" w:type="auto"/>
          </w:tcPr>
          <w:p w14:paraId="75B60AB4" w14:textId="77777777" w:rsidR="00482E4C" w:rsidRPr="005D195E" w:rsidRDefault="00482E4C" w:rsidP="006A6F45">
            <w:pPr>
              <w:pStyle w:val="PlainText"/>
            </w:pPr>
          </w:p>
        </w:tc>
        <w:tc>
          <w:tcPr>
            <w:tcW w:w="0" w:type="auto"/>
          </w:tcPr>
          <w:p w14:paraId="63C59CCA" w14:textId="77777777" w:rsidR="00482E4C" w:rsidRPr="005D195E" w:rsidRDefault="00482E4C" w:rsidP="006A6F45">
            <w:pPr>
              <w:pStyle w:val="PlainText"/>
            </w:pPr>
            <w:r w:rsidRPr="005D195E">
              <w:t xml:space="preserve">     mux/manila-0044-mux            0.203413E+02 0.277473E-04 0.937500E+01  45</w:t>
            </w:r>
          </w:p>
        </w:tc>
      </w:tr>
      <w:tr w:rsidR="00482E4C" w:rsidRPr="005D195E" w14:paraId="029C43E8" w14:textId="77777777" w:rsidTr="006A6F45">
        <w:tc>
          <w:tcPr>
            <w:tcW w:w="0" w:type="auto"/>
          </w:tcPr>
          <w:p w14:paraId="02AC6D58" w14:textId="77777777" w:rsidR="00482E4C" w:rsidRPr="005D195E" w:rsidRDefault="00482E4C" w:rsidP="006A6F45">
            <w:pPr>
              <w:pStyle w:val="PlainText"/>
            </w:pPr>
          </w:p>
        </w:tc>
        <w:tc>
          <w:tcPr>
            <w:tcW w:w="0" w:type="auto"/>
          </w:tcPr>
          <w:p w14:paraId="2BEB72B5" w14:textId="77777777" w:rsidR="00482E4C" w:rsidRPr="005D195E" w:rsidRDefault="00482E4C" w:rsidP="006A6F45">
            <w:pPr>
              <w:pStyle w:val="PlainText"/>
            </w:pPr>
            <w:r w:rsidRPr="005D195E">
              <w:t xml:space="preserve">     mux/manila-0045-mux            0.203413E+02 0.277473E-04 0.937500E+01  46</w:t>
            </w:r>
          </w:p>
        </w:tc>
      </w:tr>
      <w:tr w:rsidR="00482E4C" w:rsidRPr="005D195E" w14:paraId="12AA7B3D" w14:textId="77777777" w:rsidTr="006A6F45">
        <w:tc>
          <w:tcPr>
            <w:tcW w:w="0" w:type="auto"/>
          </w:tcPr>
          <w:p w14:paraId="3FE5BD99" w14:textId="77777777" w:rsidR="00482E4C" w:rsidRPr="005D195E" w:rsidRDefault="00482E4C" w:rsidP="006A6F45">
            <w:pPr>
              <w:pStyle w:val="PlainText"/>
            </w:pPr>
          </w:p>
        </w:tc>
        <w:tc>
          <w:tcPr>
            <w:tcW w:w="0" w:type="auto"/>
          </w:tcPr>
          <w:p w14:paraId="6BA777C4" w14:textId="77777777" w:rsidR="00482E4C" w:rsidRPr="005D195E" w:rsidRDefault="00482E4C" w:rsidP="006A6F45">
            <w:pPr>
              <w:pStyle w:val="PlainText"/>
            </w:pPr>
            <w:r w:rsidRPr="005D195E">
              <w:t xml:space="preserve">     mux/manila-0046-mux            0.203413E+02 0.277473E-04 0.937500E+01  47</w:t>
            </w:r>
          </w:p>
        </w:tc>
      </w:tr>
      <w:tr w:rsidR="00482E4C" w:rsidRPr="005D195E" w14:paraId="321F952C" w14:textId="77777777" w:rsidTr="006A6F45">
        <w:tc>
          <w:tcPr>
            <w:tcW w:w="0" w:type="auto"/>
          </w:tcPr>
          <w:p w14:paraId="31468F54" w14:textId="77777777" w:rsidR="00482E4C" w:rsidRPr="005D195E" w:rsidRDefault="00482E4C" w:rsidP="006A6F45">
            <w:pPr>
              <w:pStyle w:val="PlainText"/>
            </w:pPr>
          </w:p>
        </w:tc>
        <w:tc>
          <w:tcPr>
            <w:tcW w:w="0" w:type="auto"/>
          </w:tcPr>
          <w:p w14:paraId="7AF55DE2" w14:textId="77777777" w:rsidR="00482E4C" w:rsidRPr="005D195E" w:rsidRDefault="00482E4C" w:rsidP="006A6F45">
            <w:pPr>
              <w:pStyle w:val="PlainText"/>
            </w:pPr>
            <w:r w:rsidRPr="005D195E">
              <w:t xml:space="preserve">     mux/manila-0047-mux            0.203413E+02 0.277473E-04 0.937500E+01  48</w:t>
            </w:r>
          </w:p>
        </w:tc>
      </w:tr>
    </w:tbl>
    <w:p w14:paraId="00AA8C62" w14:textId="77777777" w:rsidR="00482E4C" w:rsidRPr="00087357" w:rsidRDefault="00482E4C" w:rsidP="006A6F45">
      <w:pPr>
        <w:pStyle w:val="PlainText"/>
      </w:pPr>
    </w:p>
    <w:p w14:paraId="29D84573" w14:textId="77777777" w:rsidR="00482E4C" w:rsidRDefault="00482E4C" w:rsidP="006A6F45">
      <w:pPr>
        <w:pStyle w:val="Comment"/>
      </w:pPr>
      <w:r>
        <w:t>1 – Name of the source</w:t>
      </w:r>
    </w:p>
    <w:p w14:paraId="68ED08F2" w14:textId="77777777" w:rsidR="00482E4C" w:rsidRDefault="00482E4C" w:rsidP="006A6F45">
      <w:pPr>
        <w:pStyle w:val="Comment"/>
      </w:pPr>
      <w:r>
        <w:t>2 – number of subfaults for each event, name of the output file</w:t>
      </w:r>
    </w:p>
    <w:p w14:paraId="687D0BC8" w14:textId="1459A2F8" w:rsidR="00482E4C" w:rsidRDefault="00482E4C" w:rsidP="006A6F45">
      <w:pPr>
        <w:pStyle w:val="Comment"/>
      </w:pPr>
      <w:r>
        <w:t>3 – pathname to subfault Green’s function, slip, probability (rate), magnitude.</w:t>
      </w:r>
    </w:p>
    <w:p w14:paraId="7D4ECBAE" w14:textId="77777777" w:rsidR="005D4758" w:rsidRDefault="005D4758" w:rsidP="00482E4C"/>
    <w:p w14:paraId="6FF3B650" w14:textId="77777777" w:rsidR="00A174F0" w:rsidRDefault="00A174F0" w:rsidP="00482E4C"/>
    <w:p w14:paraId="73A6077B" w14:textId="3056CB22" w:rsidR="00A174F0" w:rsidRDefault="00ED4327" w:rsidP="00F32292">
      <w:pPr>
        <w:pStyle w:val="BodyText"/>
      </w:pPr>
      <w:r>
        <w:t>We run the Tsunprob_dmx2 code as follows:</w:t>
      </w:r>
    </w:p>
    <w:tbl>
      <w:tblPr>
        <w:tblStyle w:val="TableGrid"/>
        <w:tblW w:w="0" w:type="auto"/>
        <w:tblInd w:w="144" w:type="dxa"/>
        <w:tblLook w:val="04A0" w:firstRow="1" w:lastRow="0" w:firstColumn="1" w:lastColumn="0" w:noHBand="0" w:noVBand="1"/>
      </w:tblPr>
      <w:tblGrid>
        <w:gridCol w:w="4125"/>
      </w:tblGrid>
      <w:tr w:rsidR="00ED4327" w14:paraId="09DE2D29" w14:textId="77777777" w:rsidTr="00E059ED">
        <w:tc>
          <w:tcPr>
            <w:tcW w:w="0" w:type="auto"/>
          </w:tcPr>
          <w:p w14:paraId="16530471" w14:textId="30D9A476" w:rsidR="00ED4327" w:rsidRPr="00E059ED" w:rsidRDefault="00E059ED" w:rsidP="00482E4C">
            <w:pPr>
              <w:rPr>
                <w:i/>
              </w:rPr>
            </w:pPr>
            <w:r>
              <w:t xml:space="preserve">&gt; </w:t>
            </w:r>
            <w:r w:rsidR="00ED4327" w:rsidRPr="00E059ED">
              <w:rPr>
                <w:i/>
              </w:rPr>
              <w:t xml:space="preserve">Tsunprob_dmx2 &lt; </w:t>
            </w:r>
            <w:proofErr w:type="spellStart"/>
            <w:r w:rsidR="00ED4327" w:rsidRPr="00E059ED">
              <w:rPr>
                <w:i/>
              </w:rPr>
              <w:t>i_multimux</w:t>
            </w:r>
            <w:proofErr w:type="spellEnd"/>
            <w:r w:rsidR="00ED4327" w:rsidRPr="00E059ED">
              <w:rPr>
                <w:i/>
              </w:rPr>
              <w:t>-manila</w:t>
            </w:r>
          </w:p>
        </w:tc>
      </w:tr>
    </w:tbl>
    <w:p w14:paraId="75D2BAD7" w14:textId="77777777" w:rsidR="00ED4327" w:rsidRDefault="00ED4327" w:rsidP="00482E4C"/>
    <w:p w14:paraId="4379F398" w14:textId="0FB58215" w:rsidR="00A174F0" w:rsidRDefault="00ED4327" w:rsidP="00F32292">
      <w:pPr>
        <w:pStyle w:val="BodyText"/>
      </w:pPr>
      <w:r>
        <w:t xml:space="preserve">For every exposure </w:t>
      </w:r>
      <w:r w:rsidR="004757D6">
        <w:t>location</w:t>
      </w:r>
      <w:r>
        <w:t>, Tsunprob_dmx2 creates one ou</w:t>
      </w:r>
      <w:r w:rsidR="004757D6">
        <w:t>tput file, T-</w:t>
      </w:r>
      <w:proofErr w:type="spellStart"/>
      <w:r w:rsidR="004757D6">
        <w:t>xxxx</w:t>
      </w:r>
      <w:proofErr w:type="spellEnd"/>
      <w:r w:rsidR="004757D6">
        <w:t xml:space="preserve"> (where </w:t>
      </w:r>
      <w:proofErr w:type="spellStart"/>
      <w:r w:rsidR="004757D6">
        <w:t>xxxx</w:t>
      </w:r>
      <w:proofErr w:type="spellEnd"/>
      <w:r w:rsidR="004757D6">
        <w:t xml:space="preserve"> is the location </w:t>
      </w:r>
      <w:r>
        <w:t xml:space="preserve"> </w:t>
      </w:r>
      <w:r w:rsidR="004757D6">
        <w:t xml:space="preserve">number, sequential from the original input file) </w:t>
      </w:r>
    </w:p>
    <w:tbl>
      <w:tblPr>
        <w:tblStyle w:val="TableGrid"/>
        <w:tblW w:w="0" w:type="auto"/>
        <w:tblInd w:w="144" w:type="dxa"/>
        <w:tblLook w:val="04A0" w:firstRow="1" w:lastRow="0" w:firstColumn="1" w:lastColumn="0" w:noHBand="0" w:noVBand="1"/>
      </w:tblPr>
      <w:tblGrid>
        <w:gridCol w:w="343"/>
        <w:gridCol w:w="6265"/>
      </w:tblGrid>
      <w:tr w:rsidR="00C7512B" w:rsidRPr="004757D6" w14:paraId="68609B8B" w14:textId="77777777" w:rsidTr="00E059ED">
        <w:tc>
          <w:tcPr>
            <w:tcW w:w="0" w:type="auto"/>
            <w:gridSpan w:val="2"/>
          </w:tcPr>
          <w:p w14:paraId="07AF3A6A" w14:textId="5D3C15AF" w:rsidR="00C7512B" w:rsidRPr="00C37B42" w:rsidRDefault="00C7512B" w:rsidP="007D0EEB">
            <w:pPr>
              <w:pStyle w:val="PlainText"/>
              <w:rPr>
                <w:b/>
              </w:rPr>
            </w:pPr>
            <w:r w:rsidRPr="00C37B42">
              <w:rPr>
                <w:b/>
              </w:rPr>
              <w:t>T-0005</w:t>
            </w:r>
          </w:p>
        </w:tc>
      </w:tr>
      <w:tr w:rsidR="004757D6" w:rsidRPr="004757D6" w14:paraId="4EAC6152" w14:textId="77777777" w:rsidTr="00E059ED">
        <w:tc>
          <w:tcPr>
            <w:tcW w:w="0" w:type="auto"/>
          </w:tcPr>
          <w:p w14:paraId="09F17D03" w14:textId="0A0FB006" w:rsidR="004757D6" w:rsidRPr="00C7512B" w:rsidRDefault="004757D6" w:rsidP="007D0EEB">
            <w:pPr>
              <w:pStyle w:val="PlainText"/>
              <w:rPr>
                <w:i/>
              </w:rPr>
            </w:pPr>
            <w:r w:rsidRPr="00C7512B">
              <w:rPr>
                <w:i/>
              </w:rPr>
              <w:t>1</w:t>
            </w:r>
          </w:p>
        </w:tc>
        <w:tc>
          <w:tcPr>
            <w:tcW w:w="0" w:type="auto"/>
          </w:tcPr>
          <w:p w14:paraId="0DAD5BEE" w14:textId="47D9CF46" w:rsidR="004757D6" w:rsidRPr="004757D6" w:rsidRDefault="004757D6" w:rsidP="007D0EEB">
            <w:pPr>
              <w:pStyle w:val="PlainText"/>
            </w:pPr>
            <w:r w:rsidRPr="004757D6">
              <w:t xml:space="preserve">  22.548  114.900    6.056    7.7644</w:t>
            </w:r>
          </w:p>
        </w:tc>
      </w:tr>
      <w:tr w:rsidR="004757D6" w:rsidRPr="004757D6" w14:paraId="1A112843" w14:textId="77777777" w:rsidTr="00E059ED">
        <w:tc>
          <w:tcPr>
            <w:tcW w:w="0" w:type="auto"/>
          </w:tcPr>
          <w:p w14:paraId="3B5AD767" w14:textId="16E09E90" w:rsidR="004757D6" w:rsidRPr="00C7512B" w:rsidRDefault="004757D6" w:rsidP="007D0EEB">
            <w:pPr>
              <w:pStyle w:val="PlainText"/>
              <w:rPr>
                <w:i/>
              </w:rPr>
            </w:pPr>
            <w:r w:rsidRPr="00C7512B">
              <w:rPr>
                <w:i/>
              </w:rPr>
              <w:t>2</w:t>
            </w:r>
          </w:p>
        </w:tc>
        <w:tc>
          <w:tcPr>
            <w:tcW w:w="0" w:type="auto"/>
          </w:tcPr>
          <w:p w14:paraId="461E78E8" w14:textId="105581A2" w:rsidR="004757D6" w:rsidRPr="004757D6" w:rsidRDefault="004757D6" w:rsidP="007D0EEB">
            <w:pPr>
              <w:pStyle w:val="PlainText"/>
            </w:pPr>
            <w:r w:rsidRPr="004757D6">
              <w:t xml:space="preserve"> 2.56103e-01  7.29110e-04 7.875   3    1   3   5</w:t>
            </w:r>
          </w:p>
        </w:tc>
      </w:tr>
      <w:tr w:rsidR="004757D6" w:rsidRPr="004757D6" w14:paraId="4D8B6871" w14:textId="77777777" w:rsidTr="00E059ED">
        <w:tc>
          <w:tcPr>
            <w:tcW w:w="0" w:type="auto"/>
          </w:tcPr>
          <w:p w14:paraId="3B130BB8" w14:textId="422FBF9F" w:rsidR="004757D6" w:rsidRPr="00C7512B" w:rsidRDefault="004757D6" w:rsidP="007D0EEB">
            <w:pPr>
              <w:pStyle w:val="PlainText"/>
              <w:rPr>
                <w:i/>
              </w:rPr>
            </w:pPr>
            <w:r w:rsidRPr="00C7512B">
              <w:rPr>
                <w:i/>
              </w:rPr>
              <w:t>2</w:t>
            </w:r>
          </w:p>
        </w:tc>
        <w:tc>
          <w:tcPr>
            <w:tcW w:w="0" w:type="auto"/>
          </w:tcPr>
          <w:p w14:paraId="1F424CDC" w14:textId="2706630F" w:rsidR="004757D6" w:rsidRPr="004757D6" w:rsidRDefault="004757D6" w:rsidP="007D0EEB">
            <w:pPr>
              <w:pStyle w:val="PlainText"/>
            </w:pPr>
            <w:r w:rsidRPr="004757D6">
              <w:t xml:space="preserve"> 3.29801e-01  7.29110e-04 7.875   3    2   4   6</w:t>
            </w:r>
          </w:p>
        </w:tc>
      </w:tr>
      <w:tr w:rsidR="004757D6" w:rsidRPr="004757D6" w14:paraId="464C53BE" w14:textId="77777777" w:rsidTr="00E059ED">
        <w:tc>
          <w:tcPr>
            <w:tcW w:w="0" w:type="auto"/>
          </w:tcPr>
          <w:p w14:paraId="1D41BDA6" w14:textId="3CD71147" w:rsidR="004757D6" w:rsidRPr="00C7512B" w:rsidRDefault="004757D6" w:rsidP="007D0EEB">
            <w:pPr>
              <w:pStyle w:val="PlainText"/>
              <w:rPr>
                <w:i/>
              </w:rPr>
            </w:pPr>
            <w:r w:rsidRPr="00C7512B">
              <w:rPr>
                <w:i/>
              </w:rPr>
              <w:t>2</w:t>
            </w:r>
          </w:p>
        </w:tc>
        <w:tc>
          <w:tcPr>
            <w:tcW w:w="0" w:type="auto"/>
          </w:tcPr>
          <w:p w14:paraId="78328CB1" w14:textId="64B56071" w:rsidR="004757D6" w:rsidRPr="004757D6" w:rsidRDefault="004757D6" w:rsidP="007D0EEB">
            <w:pPr>
              <w:pStyle w:val="PlainText"/>
            </w:pPr>
            <w:r w:rsidRPr="004757D6">
              <w:t xml:space="preserve"> 2.17015e-01  7.29110e-04 7.875   3    3   5   7</w:t>
            </w:r>
          </w:p>
        </w:tc>
      </w:tr>
      <w:tr w:rsidR="004757D6" w:rsidRPr="004757D6" w14:paraId="139C6471" w14:textId="77777777" w:rsidTr="00E059ED">
        <w:tc>
          <w:tcPr>
            <w:tcW w:w="0" w:type="auto"/>
          </w:tcPr>
          <w:p w14:paraId="105F0F9B" w14:textId="21BE9475" w:rsidR="004757D6" w:rsidRPr="00C7512B" w:rsidRDefault="004757D6" w:rsidP="007D0EEB">
            <w:pPr>
              <w:pStyle w:val="PlainText"/>
              <w:rPr>
                <w:i/>
              </w:rPr>
            </w:pPr>
            <w:r w:rsidRPr="00C7512B">
              <w:rPr>
                <w:i/>
              </w:rPr>
              <w:t>.</w:t>
            </w:r>
          </w:p>
        </w:tc>
        <w:tc>
          <w:tcPr>
            <w:tcW w:w="0" w:type="auto"/>
          </w:tcPr>
          <w:p w14:paraId="79357A29" w14:textId="7E1540AC" w:rsidR="004757D6" w:rsidRPr="004757D6" w:rsidRDefault="004757D6" w:rsidP="007D0EEB">
            <w:pPr>
              <w:pStyle w:val="PlainText"/>
            </w:pPr>
            <w:r w:rsidRPr="004757D6">
              <w:t xml:space="preserve"> 4.52784e-01  7.29110e-04 7.875   3    4   6   8</w:t>
            </w:r>
          </w:p>
        </w:tc>
      </w:tr>
      <w:tr w:rsidR="004757D6" w:rsidRPr="004757D6" w14:paraId="55CB4578" w14:textId="77777777" w:rsidTr="00E059ED">
        <w:tc>
          <w:tcPr>
            <w:tcW w:w="0" w:type="auto"/>
          </w:tcPr>
          <w:p w14:paraId="0871B5CC" w14:textId="275200CE" w:rsidR="004757D6" w:rsidRPr="00C7512B" w:rsidRDefault="004757D6" w:rsidP="007D0EEB">
            <w:pPr>
              <w:pStyle w:val="PlainText"/>
              <w:rPr>
                <w:i/>
              </w:rPr>
            </w:pPr>
            <w:r w:rsidRPr="00C7512B">
              <w:rPr>
                <w:i/>
              </w:rPr>
              <w:t>.</w:t>
            </w:r>
          </w:p>
        </w:tc>
        <w:tc>
          <w:tcPr>
            <w:tcW w:w="0" w:type="auto"/>
          </w:tcPr>
          <w:p w14:paraId="71C60C1A" w14:textId="29E6705F" w:rsidR="004757D6" w:rsidRPr="004757D6" w:rsidRDefault="004757D6" w:rsidP="007D0EEB">
            <w:pPr>
              <w:pStyle w:val="PlainText"/>
            </w:pPr>
            <w:r w:rsidRPr="004757D6">
              <w:t xml:space="preserve"> 2.23412e-01  7.29110e-04 7.875   3    5   7   9</w:t>
            </w:r>
          </w:p>
        </w:tc>
      </w:tr>
      <w:tr w:rsidR="004757D6" w:rsidRPr="004757D6" w14:paraId="72C97E5F" w14:textId="77777777" w:rsidTr="00E059ED">
        <w:tc>
          <w:tcPr>
            <w:tcW w:w="0" w:type="auto"/>
          </w:tcPr>
          <w:p w14:paraId="02F651B5" w14:textId="0FF5B070" w:rsidR="004757D6" w:rsidRPr="00C7512B" w:rsidRDefault="004757D6" w:rsidP="007D0EEB">
            <w:pPr>
              <w:pStyle w:val="PlainText"/>
              <w:rPr>
                <w:i/>
              </w:rPr>
            </w:pPr>
            <w:r w:rsidRPr="00C7512B">
              <w:rPr>
                <w:i/>
              </w:rPr>
              <w:t>.</w:t>
            </w:r>
          </w:p>
        </w:tc>
        <w:tc>
          <w:tcPr>
            <w:tcW w:w="0" w:type="auto"/>
          </w:tcPr>
          <w:p w14:paraId="7234E887" w14:textId="0D57F8F4" w:rsidR="004757D6" w:rsidRPr="004757D6" w:rsidRDefault="004757D6" w:rsidP="007D0EEB">
            <w:pPr>
              <w:pStyle w:val="PlainText"/>
            </w:pPr>
            <w:r w:rsidRPr="004757D6">
              <w:t xml:space="preserve"> 4.40211e-01  7.29110e-04 7.875   3    6   8  10</w:t>
            </w:r>
          </w:p>
        </w:tc>
      </w:tr>
      <w:tr w:rsidR="004757D6" w:rsidRPr="004757D6" w14:paraId="6317F943" w14:textId="77777777" w:rsidTr="00E059ED">
        <w:tc>
          <w:tcPr>
            <w:tcW w:w="0" w:type="auto"/>
          </w:tcPr>
          <w:p w14:paraId="7B6B87A0" w14:textId="77777777" w:rsidR="004757D6" w:rsidRPr="004757D6" w:rsidRDefault="004757D6" w:rsidP="007D0EEB">
            <w:pPr>
              <w:pStyle w:val="PlainText"/>
            </w:pPr>
          </w:p>
        </w:tc>
        <w:tc>
          <w:tcPr>
            <w:tcW w:w="0" w:type="auto"/>
          </w:tcPr>
          <w:p w14:paraId="3702021E" w14:textId="3EA92E8C" w:rsidR="004757D6" w:rsidRPr="004757D6" w:rsidRDefault="004757D6" w:rsidP="007D0EEB">
            <w:pPr>
              <w:pStyle w:val="PlainText"/>
            </w:pPr>
            <w:r w:rsidRPr="004757D6">
              <w:t xml:space="preserve"> 2.55601e-01  7.29110e-04 7.875   3    7   9  11</w:t>
            </w:r>
          </w:p>
        </w:tc>
      </w:tr>
      <w:tr w:rsidR="004757D6" w:rsidRPr="004757D6" w14:paraId="200F2972" w14:textId="77777777" w:rsidTr="00E059ED">
        <w:tc>
          <w:tcPr>
            <w:tcW w:w="0" w:type="auto"/>
          </w:tcPr>
          <w:p w14:paraId="77631D32" w14:textId="77777777" w:rsidR="004757D6" w:rsidRPr="004757D6" w:rsidRDefault="004757D6" w:rsidP="007D0EEB">
            <w:pPr>
              <w:pStyle w:val="PlainText"/>
            </w:pPr>
          </w:p>
        </w:tc>
        <w:tc>
          <w:tcPr>
            <w:tcW w:w="0" w:type="auto"/>
          </w:tcPr>
          <w:p w14:paraId="29C25A4E" w14:textId="673F0301" w:rsidR="004757D6" w:rsidRPr="004757D6" w:rsidRDefault="004757D6" w:rsidP="007D0EEB">
            <w:pPr>
              <w:pStyle w:val="PlainText"/>
            </w:pPr>
            <w:r w:rsidRPr="004757D6">
              <w:t xml:space="preserve"> 3.48381e-01  7.29110e-04 7.875   3    8  10  12</w:t>
            </w:r>
          </w:p>
        </w:tc>
      </w:tr>
      <w:tr w:rsidR="004757D6" w:rsidRPr="004757D6" w14:paraId="57079C8A" w14:textId="77777777" w:rsidTr="00E059ED">
        <w:tc>
          <w:tcPr>
            <w:tcW w:w="0" w:type="auto"/>
          </w:tcPr>
          <w:p w14:paraId="0490401C" w14:textId="77777777" w:rsidR="004757D6" w:rsidRPr="004757D6" w:rsidRDefault="004757D6" w:rsidP="007D0EEB">
            <w:pPr>
              <w:pStyle w:val="PlainText"/>
            </w:pPr>
          </w:p>
        </w:tc>
        <w:tc>
          <w:tcPr>
            <w:tcW w:w="0" w:type="auto"/>
          </w:tcPr>
          <w:p w14:paraId="00B5BC5B" w14:textId="3063ED38" w:rsidR="004757D6" w:rsidRPr="004757D6" w:rsidRDefault="004757D6" w:rsidP="007D0EEB">
            <w:pPr>
              <w:pStyle w:val="PlainText"/>
            </w:pPr>
            <w:r w:rsidRPr="004757D6">
              <w:t xml:space="preserve"> 3.84685e-01  7.29110e-04 7.875   3    9  11  13</w:t>
            </w:r>
          </w:p>
        </w:tc>
      </w:tr>
      <w:tr w:rsidR="004757D6" w:rsidRPr="004757D6" w14:paraId="490843A7" w14:textId="77777777" w:rsidTr="00E059ED">
        <w:tc>
          <w:tcPr>
            <w:tcW w:w="0" w:type="auto"/>
          </w:tcPr>
          <w:p w14:paraId="45E04D74" w14:textId="77777777" w:rsidR="004757D6" w:rsidRPr="004757D6" w:rsidRDefault="004757D6" w:rsidP="007D0EEB">
            <w:pPr>
              <w:pStyle w:val="PlainText"/>
            </w:pPr>
          </w:p>
        </w:tc>
        <w:tc>
          <w:tcPr>
            <w:tcW w:w="0" w:type="auto"/>
          </w:tcPr>
          <w:p w14:paraId="5A0D3DCA" w14:textId="2CF81F94" w:rsidR="004757D6" w:rsidRPr="004757D6" w:rsidRDefault="004757D6" w:rsidP="007D0EEB">
            <w:pPr>
              <w:pStyle w:val="PlainText"/>
            </w:pPr>
            <w:r w:rsidRPr="004757D6">
              <w:t xml:space="preserve"> 4.02602e-01  7.29110e-04 7.875   3   10  12  14</w:t>
            </w:r>
          </w:p>
        </w:tc>
      </w:tr>
      <w:tr w:rsidR="004757D6" w:rsidRPr="004757D6" w14:paraId="03671B4D" w14:textId="77777777" w:rsidTr="00E059ED">
        <w:tc>
          <w:tcPr>
            <w:tcW w:w="0" w:type="auto"/>
          </w:tcPr>
          <w:p w14:paraId="591C476B" w14:textId="77777777" w:rsidR="004757D6" w:rsidRPr="004757D6" w:rsidRDefault="004757D6" w:rsidP="007D0EEB">
            <w:pPr>
              <w:pStyle w:val="PlainText"/>
            </w:pPr>
          </w:p>
        </w:tc>
        <w:tc>
          <w:tcPr>
            <w:tcW w:w="0" w:type="auto"/>
          </w:tcPr>
          <w:p w14:paraId="5D182C44" w14:textId="49082911" w:rsidR="004757D6" w:rsidRPr="004757D6" w:rsidRDefault="004757D6" w:rsidP="007D0EEB">
            <w:pPr>
              <w:pStyle w:val="PlainText"/>
            </w:pPr>
            <w:r w:rsidRPr="004757D6">
              <w:t xml:space="preserve"> 4.24846e-01  7.29110e-04 7.875   3   11  13  15</w:t>
            </w:r>
          </w:p>
        </w:tc>
      </w:tr>
      <w:tr w:rsidR="004757D6" w:rsidRPr="004757D6" w14:paraId="7C72E2B9" w14:textId="77777777" w:rsidTr="00E059ED">
        <w:tc>
          <w:tcPr>
            <w:tcW w:w="0" w:type="auto"/>
          </w:tcPr>
          <w:p w14:paraId="0F358C44" w14:textId="77777777" w:rsidR="004757D6" w:rsidRPr="004757D6" w:rsidRDefault="004757D6" w:rsidP="007D0EEB">
            <w:pPr>
              <w:pStyle w:val="PlainText"/>
            </w:pPr>
          </w:p>
        </w:tc>
        <w:tc>
          <w:tcPr>
            <w:tcW w:w="0" w:type="auto"/>
          </w:tcPr>
          <w:p w14:paraId="258F1059" w14:textId="2CECB056" w:rsidR="004757D6" w:rsidRPr="004757D6" w:rsidRDefault="004757D6" w:rsidP="007D0EEB">
            <w:pPr>
              <w:pStyle w:val="PlainText"/>
            </w:pPr>
            <w:r w:rsidRPr="004757D6">
              <w:t xml:space="preserve"> 6.32286e-01  7.29110e-04 7.875   3   12  14  16</w:t>
            </w:r>
          </w:p>
        </w:tc>
      </w:tr>
      <w:tr w:rsidR="004757D6" w:rsidRPr="004757D6" w14:paraId="25FB9C78" w14:textId="77777777" w:rsidTr="00E059ED">
        <w:tc>
          <w:tcPr>
            <w:tcW w:w="0" w:type="auto"/>
          </w:tcPr>
          <w:p w14:paraId="46F3C740" w14:textId="77777777" w:rsidR="004757D6" w:rsidRPr="004757D6" w:rsidRDefault="004757D6" w:rsidP="007D0EEB">
            <w:pPr>
              <w:pStyle w:val="PlainText"/>
            </w:pPr>
          </w:p>
        </w:tc>
        <w:tc>
          <w:tcPr>
            <w:tcW w:w="0" w:type="auto"/>
          </w:tcPr>
          <w:p w14:paraId="5E70BC7B" w14:textId="1452C8F3" w:rsidR="004757D6" w:rsidRPr="004757D6" w:rsidRDefault="004757D6" w:rsidP="007D0EEB">
            <w:pPr>
              <w:pStyle w:val="PlainText"/>
            </w:pPr>
            <w:r w:rsidRPr="004757D6">
              <w:t xml:space="preserve"> 4.30250e-01  7.29110e-04 7.875   3   13  15  17</w:t>
            </w:r>
          </w:p>
        </w:tc>
      </w:tr>
      <w:tr w:rsidR="004757D6" w:rsidRPr="004757D6" w14:paraId="7C24F07E" w14:textId="77777777" w:rsidTr="00E059ED">
        <w:tc>
          <w:tcPr>
            <w:tcW w:w="0" w:type="auto"/>
          </w:tcPr>
          <w:p w14:paraId="71B99438" w14:textId="77777777" w:rsidR="004757D6" w:rsidRPr="004757D6" w:rsidRDefault="004757D6" w:rsidP="007D0EEB">
            <w:pPr>
              <w:pStyle w:val="PlainText"/>
            </w:pPr>
          </w:p>
        </w:tc>
        <w:tc>
          <w:tcPr>
            <w:tcW w:w="0" w:type="auto"/>
          </w:tcPr>
          <w:p w14:paraId="40AE5CA5" w14:textId="112FCC34" w:rsidR="004757D6" w:rsidRPr="004757D6" w:rsidRDefault="004757D6" w:rsidP="007D0EEB">
            <w:pPr>
              <w:pStyle w:val="PlainText"/>
            </w:pPr>
            <w:r w:rsidRPr="004757D6">
              <w:t xml:space="preserve"> 5.08779e-01  7.29110e-04 7.875   3   14  16  18</w:t>
            </w:r>
          </w:p>
        </w:tc>
      </w:tr>
      <w:tr w:rsidR="004757D6" w:rsidRPr="004757D6" w14:paraId="7DD3A75B" w14:textId="77777777" w:rsidTr="00E059ED">
        <w:tc>
          <w:tcPr>
            <w:tcW w:w="0" w:type="auto"/>
          </w:tcPr>
          <w:p w14:paraId="571A3BA5" w14:textId="77777777" w:rsidR="004757D6" w:rsidRPr="004757D6" w:rsidRDefault="004757D6" w:rsidP="007D0EEB">
            <w:pPr>
              <w:pStyle w:val="PlainText"/>
            </w:pPr>
          </w:p>
        </w:tc>
        <w:tc>
          <w:tcPr>
            <w:tcW w:w="0" w:type="auto"/>
          </w:tcPr>
          <w:p w14:paraId="302B07B6" w14:textId="7778246C" w:rsidR="004757D6" w:rsidRPr="004757D6" w:rsidRDefault="004757D6" w:rsidP="007D0EEB">
            <w:pPr>
              <w:pStyle w:val="PlainText"/>
            </w:pPr>
            <w:r w:rsidRPr="004757D6">
              <w:t xml:space="preserve"> 5.49661e-01  7.29110e-04 7.875   3   15  17  19</w:t>
            </w:r>
          </w:p>
        </w:tc>
      </w:tr>
      <w:tr w:rsidR="004757D6" w:rsidRPr="004757D6" w14:paraId="0ED3CDA3" w14:textId="77777777" w:rsidTr="00E059ED">
        <w:tc>
          <w:tcPr>
            <w:tcW w:w="0" w:type="auto"/>
          </w:tcPr>
          <w:p w14:paraId="51350B0D" w14:textId="77777777" w:rsidR="004757D6" w:rsidRPr="004757D6" w:rsidRDefault="004757D6" w:rsidP="007D0EEB">
            <w:pPr>
              <w:pStyle w:val="PlainText"/>
            </w:pPr>
          </w:p>
        </w:tc>
        <w:tc>
          <w:tcPr>
            <w:tcW w:w="0" w:type="auto"/>
          </w:tcPr>
          <w:p w14:paraId="3BC850E2" w14:textId="246EFEE3" w:rsidR="004757D6" w:rsidRPr="004757D6" w:rsidRDefault="004757D6" w:rsidP="007D0EEB">
            <w:pPr>
              <w:pStyle w:val="PlainText"/>
            </w:pPr>
            <w:r w:rsidRPr="004757D6">
              <w:t xml:space="preserve"> 4.26314e-01  7.29110e-04 7.875   3   16  18  20</w:t>
            </w:r>
          </w:p>
        </w:tc>
      </w:tr>
      <w:tr w:rsidR="004757D6" w:rsidRPr="004757D6" w14:paraId="736FE5C9" w14:textId="77777777" w:rsidTr="00E059ED">
        <w:tc>
          <w:tcPr>
            <w:tcW w:w="0" w:type="auto"/>
          </w:tcPr>
          <w:p w14:paraId="45DC3EF6" w14:textId="77777777" w:rsidR="004757D6" w:rsidRPr="004757D6" w:rsidRDefault="004757D6" w:rsidP="007D0EEB">
            <w:pPr>
              <w:pStyle w:val="PlainText"/>
            </w:pPr>
          </w:p>
        </w:tc>
        <w:tc>
          <w:tcPr>
            <w:tcW w:w="0" w:type="auto"/>
          </w:tcPr>
          <w:p w14:paraId="6E84B064" w14:textId="7AF5E196" w:rsidR="004757D6" w:rsidRPr="004757D6" w:rsidRDefault="004757D6" w:rsidP="007D0EEB">
            <w:pPr>
              <w:pStyle w:val="PlainText"/>
            </w:pPr>
            <w:r w:rsidRPr="004757D6">
              <w:t xml:space="preserve"> 4.38253e-01  7.29110e-04 7.875   3   17  19  21</w:t>
            </w:r>
          </w:p>
        </w:tc>
      </w:tr>
      <w:tr w:rsidR="004757D6" w:rsidRPr="004757D6" w14:paraId="770F5170" w14:textId="77777777" w:rsidTr="00E059ED">
        <w:tc>
          <w:tcPr>
            <w:tcW w:w="0" w:type="auto"/>
          </w:tcPr>
          <w:p w14:paraId="1556D107" w14:textId="77777777" w:rsidR="004757D6" w:rsidRPr="004757D6" w:rsidRDefault="004757D6" w:rsidP="007D0EEB">
            <w:pPr>
              <w:pStyle w:val="PlainText"/>
            </w:pPr>
          </w:p>
        </w:tc>
        <w:tc>
          <w:tcPr>
            <w:tcW w:w="0" w:type="auto"/>
          </w:tcPr>
          <w:p w14:paraId="26CF3ACB" w14:textId="2D684CCB" w:rsidR="004757D6" w:rsidRPr="004757D6" w:rsidRDefault="004757D6" w:rsidP="007D0EEB">
            <w:pPr>
              <w:pStyle w:val="PlainText"/>
            </w:pPr>
            <w:r w:rsidRPr="004757D6">
              <w:t xml:space="preserve"> 4.42020e-01  7.29110e-04 7.875   3   18  20  22</w:t>
            </w:r>
          </w:p>
        </w:tc>
      </w:tr>
      <w:tr w:rsidR="004757D6" w:rsidRPr="004757D6" w14:paraId="18E6249E" w14:textId="77777777" w:rsidTr="00E059ED">
        <w:tc>
          <w:tcPr>
            <w:tcW w:w="0" w:type="auto"/>
          </w:tcPr>
          <w:p w14:paraId="45B7FFD0" w14:textId="77777777" w:rsidR="004757D6" w:rsidRPr="004757D6" w:rsidRDefault="004757D6" w:rsidP="007D0EEB">
            <w:pPr>
              <w:pStyle w:val="PlainText"/>
            </w:pPr>
          </w:p>
        </w:tc>
        <w:tc>
          <w:tcPr>
            <w:tcW w:w="0" w:type="auto"/>
          </w:tcPr>
          <w:p w14:paraId="21B431C5" w14:textId="3E9DC5BF" w:rsidR="004757D6" w:rsidRPr="004757D6" w:rsidRDefault="004757D6" w:rsidP="007D0EEB">
            <w:pPr>
              <w:pStyle w:val="PlainText"/>
            </w:pPr>
            <w:r w:rsidRPr="004757D6">
              <w:t xml:space="preserve"> 5.05904e-01  7.29110e-04 7.875   3   19  21  23</w:t>
            </w:r>
          </w:p>
        </w:tc>
      </w:tr>
      <w:tr w:rsidR="004757D6" w:rsidRPr="004757D6" w14:paraId="2E532DE7" w14:textId="77777777" w:rsidTr="00E059ED">
        <w:tc>
          <w:tcPr>
            <w:tcW w:w="0" w:type="auto"/>
          </w:tcPr>
          <w:p w14:paraId="55EBE79C" w14:textId="77777777" w:rsidR="004757D6" w:rsidRPr="004757D6" w:rsidRDefault="004757D6" w:rsidP="007D0EEB">
            <w:pPr>
              <w:pStyle w:val="PlainText"/>
            </w:pPr>
          </w:p>
        </w:tc>
        <w:tc>
          <w:tcPr>
            <w:tcW w:w="0" w:type="auto"/>
          </w:tcPr>
          <w:p w14:paraId="501770E7" w14:textId="3EDD96B8" w:rsidR="004757D6" w:rsidRPr="004757D6" w:rsidRDefault="004757D6" w:rsidP="007D0EEB">
            <w:pPr>
              <w:pStyle w:val="PlainText"/>
            </w:pPr>
            <w:r w:rsidRPr="004757D6">
              <w:t xml:space="preserve"> 5.26305e-01  7.29110e-04 7.875   3   20  22  24</w:t>
            </w:r>
          </w:p>
        </w:tc>
      </w:tr>
      <w:tr w:rsidR="004757D6" w:rsidRPr="004757D6" w14:paraId="5FC4E93A" w14:textId="77777777" w:rsidTr="00E059ED">
        <w:tc>
          <w:tcPr>
            <w:tcW w:w="0" w:type="auto"/>
          </w:tcPr>
          <w:p w14:paraId="529D0DC2" w14:textId="77777777" w:rsidR="004757D6" w:rsidRPr="004757D6" w:rsidRDefault="004757D6" w:rsidP="007D0EEB">
            <w:pPr>
              <w:pStyle w:val="PlainText"/>
            </w:pPr>
          </w:p>
        </w:tc>
        <w:tc>
          <w:tcPr>
            <w:tcW w:w="0" w:type="auto"/>
          </w:tcPr>
          <w:p w14:paraId="4814C48B" w14:textId="5621328C" w:rsidR="004757D6" w:rsidRPr="004757D6" w:rsidRDefault="004757D6" w:rsidP="007D0EEB">
            <w:pPr>
              <w:pStyle w:val="PlainText"/>
            </w:pPr>
            <w:r w:rsidRPr="004757D6">
              <w:t xml:space="preserve"> 4.45162e-01  7.29110e-04 7.875   3   21  23  25</w:t>
            </w:r>
          </w:p>
        </w:tc>
      </w:tr>
      <w:tr w:rsidR="004757D6" w:rsidRPr="004757D6" w14:paraId="0FFBCE57" w14:textId="77777777" w:rsidTr="00E059ED">
        <w:tc>
          <w:tcPr>
            <w:tcW w:w="0" w:type="auto"/>
          </w:tcPr>
          <w:p w14:paraId="36F8D271" w14:textId="77777777" w:rsidR="004757D6" w:rsidRPr="004757D6" w:rsidRDefault="004757D6" w:rsidP="007D0EEB">
            <w:pPr>
              <w:pStyle w:val="PlainText"/>
            </w:pPr>
          </w:p>
        </w:tc>
        <w:tc>
          <w:tcPr>
            <w:tcW w:w="0" w:type="auto"/>
          </w:tcPr>
          <w:p w14:paraId="20344305" w14:textId="6E25B0B4" w:rsidR="004757D6" w:rsidRPr="004757D6" w:rsidRDefault="004757D6" w:rsidP="007D0EEB">
            <w:pPr>
              <w:pStyle w:val="PlainText"/>
            </w:pPr>
            <w:r w:rsidRPr="004757D6">
              <w:t xml:space="preserve"> 7.42463e-01  7.29110e-04 7.875   3   22  24  26</w:t>
            </w:r>
          </w:p>
        </w:tc>
      </w:tr>
      <w:tr w:rsidR="004757D6" w:rsidRPr="004757D6" w14:paraId="6EAF16DB" w14:textId="77777777" w:rsidTr="00E059ED">
        <w:tc>
          <w:tcPr>
            <w:tcW w:w="0" w:type="auto"/>
          </w:tcPr>
          <w:p w14:paraId="69291CBE" w14:textId="77777777" w:rsidR="004757D6" w:rsidRPr="004757D6" w:rsidRDefault="004757D6" w:rsidP="007D0EEB">
            <w:pPr>
              <w:pStyle w:val="PlainText"/>
            </w:pPr>
          </w:p>
        </w:tc>
        <w:tc>
          <w:tcPr>
            <w:tcW w:w="0" w:type="auto"/>
          </w:tcPr>
          <w:p w14:paraId="4A27A9EF" w14:textId="02AE0602" w:rsidR="004757D6" w:rsidRPr="004757D6" w:rsidRDefault="004757D6" w:rsidP="007D0EEB">
            <w:pPr>
              <w:pStyle w:val="PlainText"/>
            </w:pPr>
            <w:r w:rsidRPr="004757D6">
              <w:t xml:space="preserve"> 5.62999e-01  7.29110e-04 7.875   3   23  25  27</w:t>
            </w:r>
          </w:p>
        </w:tc>
      </w:tr>
      <w:tr w:rsidR="004757D6" w:rsidRPr="004757D6" w14:paraId="58161101" w14:textId="77777777" w:rsidTr="00E059ED">
        <w:tc>
          <w:tcPr>
            <w:tcW w:w="0" w:type="auto"/>
          </w:tcPr>
          <w:p w14:paraId="6CFBEE2E" w14:textId="77777777" w:rsidR="004757D6" w:rsidRPr="004757D6" w:rsidRDefault="004757D6" w:rsidP="007D0EEB">
            <w:pPr>
              <w:pStyle w:val="PlainText"/>
            </w:pPr>
          </w:p>
        </w:tc>
        <w:tc>
          <w:tcPr>
            <w:tcW w:w="0" w:type="auto"/>
          </w:tcPr>
          <w:p w14:paraId="4E0CB204" w14:textId="694090B2" w:rsidR="004757D6" w:rsidRPr="004757D6" w:rsidRDefault="004757D6" w:rsidP="007D0EEB">
            <w:pPr>
              <w:pStyle w:val="PlainText"/>
            </w:pPr>
            <w:r w:rsidRPr="004757D6">
              <w:t xml:space="preserve"> 9.96062e-01  7.29110e-04 7.875   3   24  26  28</w:t>
            </w:r>
          </w:p>
        </w:tc>
      </w:tr>
      <w:tr w:rsidR="004757D6" w:rsidRPr="004757D6" w14:paraId="7FAB15B0" w14:textId="77777777" w:rsidTr="00E059ED">
        <w:tc>
          <w:tcPr>
            <w:tcW w:w="0" w:type="auto"/>
          </w:tcPr>
          <w:p w14:paraId="0316EAC3" w14:textId="77777777" w:rsidR="004757D6" w:rsidRPr="004757D6" w:rsidRDefault="004757D6" w:rsidP="007D0EEB">
            <w:pPr>
              <w:pStyle w:val="PlainText"/>
            </w:pPr>
          </w:p>
        </w:tc>
        <w:tc>
          <w:tcPr>
            <w:tcW w:w="0" w:type="auto"/>
          </w:tcPr>
          <w:p w14:paraId="61972D20" w14:textId="17ED3BAC" w:rsidR="004757D6" w:rsidRPr="004757D6" w:rsidRDefault="004757D6" w:rsidP="007D0EEB">
            <w:pPr>
              <w:pStyle w:val="PlainText"/>
            </w:pPr>
            <w:r w:rsidRPr="004757D6">
              <w:t xml:space="preserve"> 8.55157e-01  7.29110e-04 7.875   3   25  27  29</w:t>
            </w:r>
          </w:p>
        </w:tc>
      </w:tr>
      <w:tr w:rsidR="004757D6" w:rsidRPr="004757D6" w14:paraId="08016D6B" w14:textId="77777777" w:rsidTr="00E059ED">
        <w:tc>
          <w:tcPr>
            <w:tcW w:w="0" w:type="auto"/>
          </w:tcPr>
          <w:p w14:paraId="20F30167" w14:textId="77777777" w:rsidR="004757D6" w:rsidRPr="004757D6" w:rsidRDefault="004757D6" w:rsidP="007D0EEB">
            <w:pPr>
              <w:pStyle w:val="PlainText"/>
            </w:pPr>
          </w:p>
        </w:tc>
        <w:tc>
          <w:tcPr>
            <w:tcW w:w="0" w:type="auto"/>
          </w:tcPr>
          <w:p w14:paraId="616C04CF" w14:textId="2138F3F0" w:rsidR="004757D6" w:rsidRPr="004757D6" w:rsidRDefault="004757D6" w:rsidP="007D0EEB">
            <w:pPr>
              <w:pStyle w:val="PlainText"/>
            </w:pPr>
            <w:r w:rsidRPr="004757D6">
              <w:t xml:space="preserve"> 1.46167e+00  7.29110e-04 7.875   3   26  28  30</w:t>
            </w:r>
          </w:p>
        </w:tc>
      </w:tr>
      <w:tr w:rsidR="004757D6" w:rsidRPr="004757D6" w14:paraId="6074BB3D" w14:textId="77777777" w:rsidTr="00E059ED">
        <w:tc>
          <w:tcPr>
            <w:tcW w:w="0" w:type="auto"/>
          </w:tcPr>
          <w:p w14:paraId="2A0A22B0" w14:textId="77777777" w:rsidR="004757D6" w:rsidRPr="004757D6" w:rsidRDefault="004757D6" w:rsidP="007D0EEB">
            <w:pPr>
              <w:pStyle w:val="PlainText"/>
            </w:pPr>
          </w:p>
        </w:tc>
        <w:tc>
          <w:tcPr>
            <w:tcW w:w="0" w:type="auto"/>
          </w:tcPr>
          <w:p w14:paraId="39CF4AC8" w14:textId="25899447" w:rsidR="004757D6" w:rsidRPr="004757D6" w:rsidRDefault="004757D6" w:rsidP="007D0EEB">
            <w:pPr>
              <w:pStyle w:val="PlainText"/>
            </w:pPr>
            <w:r w:rsidRPr="004757D6">
              <w:t xml:space="preserve"> 9.72384e-01  7.29110e-04 7.875   3   27  29  31</w:t>
            </w:r>
          </w:p>
        </w:tc>
      </w:tr>
      <w:tr w:rsidR="004757D6" w:rsidRPr="004757D6" w14:paraId="253A41C0" w14:textId="77777777" w:rsidTr="00E059ED">
        <w:tc>
          <w:tcPr>
            <w:tcW w:w="0" w:type="auto"/>
          </w:tcPr>
          <w:p w14:paraId="249BDA3A" w14:textId="77777777" w:rsidR="004757D6" w:rsidRPr="004757D6" w:rsidRDefault="004757D6" w:rsidP="007D0EEB">
            <w:pPr>
              <w:pStyle w:val="PlainText"/>
            </w:pPr>
          </w:p>
        </w:tc>
        <w:tc>
          <w:tcPr>
            <w:tcW w:w="0" w:type="auto"/>
          </w:tcPr>
          <w:p w14:paraId="793FF22B" w14:textId="61E18AEF" w:rsidR="004757D6" w:rsidRPr="004757D6" w:rsidRDefault="004757D6" w:rsidP="007D0EEB">
            <w:pPr>
              <w:pStyle w:val="PlainText"/>
            </w:pPr>
            <w:r w:rsidRPr="004757D6">
              <w:t xml:space="preserve"> 1.94308e+00  7.29110e-04 7.875   3   28  30  32</w:t>
            </w:r>
          </w:p>
        </w:tc>
      </w:tr>
    </w:tbl>
    <w:p w14:paraId="3882D613" w14:textId="0E5531EC" w:rsidR="00A174F0" w:rsidRDefault="007D0EEB" w:rsidP="007D0EEB">
      <w:pPr>
        <w:pStyle w:val="PlainText"/>
      </w:pPr>
      <w:r w:rsidRPr="00C7512B">
        <w:rPr>
          <w:i/>
        </w:rPr>
        <w:t>1</w:t>
      </w:r>
      <w:r>
        <w:t xml:space="preserve"> – header line: location (lat, lon) and </w:t>
      </w:r>
      <w:proofErr w:type="spellStart"/>
      <w:r>
        <w:t>waterdepth</w:t>
      </w:r>
      <w:proofErr w:type="spellEnd"/>
      <w:r>
        <w:t xml:space="preserve"> of exposure location, 4</w:t>
      </w:r>
      <w:r w:rsidRPr="007D0EEB">
        <w:rPr>
          <w:vertAlign w:val="superscript"/>
        </w:rPr>
        <w:t>th</w:t>
      </w:r>
      <w:r>
        <w:t xml:space="preserve"> number is internal</w:t>
      </w:r>
    </w:p>
    <w:p w14:paraId="09AFB4B8" w14:textId="0BDBE7B8" w:rsidR="007D0EEB" w:rsidRDefault="007D0EEB" w:rsidP="007D0EEB">
      <w:pPr>
        <w:pStyle w:val="PlainText"/>
      </w:pPr>
      <w:r w:rsidRPr="00C7512B">
        <w:rPr>
          <w:i/>
        </w:rPr>
        <w:t>2</w:t>
      </w:r>
      <w:r>
        <w:t xml:space="preserve"> – one line per scenario: maximum </w:t>
      </w:r>
      <w:proofErr w:type="spellStart"/>
      <w:r>
        <w:t>waveheight</w:t>
      </w:r>
      <w:proofErr w:type="spellEnd"/>
      <w:r>
        <w:t xml:space="preserve">, rate of </w:t>
      </w:r>
      <w:proofErr w:type="spellStart"/>
      <w:r>
        <w:t>ccurrence</w:t>
      </w:r>
      <w:proofErr w:type="spellEnd"/>
      <w:r>
        <w:t>, magnitude, number of subfaults, subfault index numbers</w:t>
      </w:r>
    </w:p>
    <w:p w14:paraId="0E5B782A" w14:textId="060D88AE" w:rsidR="00A174F0" w:rsidRDefault="00A174F0"/>
    <w:p w14:paraId="312D26D5" w14:textId="2748C4B0" w:rsidR="00180485" w:rsidRDefault="006E6781" w:rsidP="006E6781">
      <w:pPr>
        <w:pStyle w:val="Subtitle"/>
      </w:pPr>
      <w:r>
        <w:t xml:space="preserve">A-4 </w:t>
      </w:r>
      <w:proofErr w:type="spellStart"/>
      <w:r>
        <w:t>Tsunprob_haz</w:t>
      </w:r>
      <w:proofErr w:type="spellEnd"/>
    </w:p>
    <w:p w14:paraId="7B6F3850" w14:textId="324F0EC5" w:rsidR="005B6212" w:rsidRDefault="00180485" w:rsidP="00F32292">
      <w:pPr>
        <w:pStyle w:val="BodyText"/>
      </w:pPr>
      <w:r>
        <w:t xml:space="preserve">The results from all source zones are combined in the final step, </w:t>
      </w:r>
      <w:proofErr w:type="spellStart"/>
      <w:r>
        <w:t>Tsunprob_haz</w:t>
      </w:r>
      <w:proofErr w:type="spellEnd"/>
      <w:r w:rsidR="005B6212">
        <w:t>. The input file has the following form:</w:t>
      </w:r>
    </w:p>
    <w:tbl>
      <w:tblPr>
        <w:tblStyle w:val="TableGrid"/>
        <w:tblW w:w="0" w:type="auto"/>
        <w:tblInd w:w="144" w:type="dxa"/>
        <w:tblLook w:val="04A0" w:firstRow="1" w:lastRow="0" w:firstColumn="1" w:lastColumn="0" w:noHBand="0" w:noVBand="1"/>
      </w:tblPr>
      <w:tblGrid>
        <w:gridCol w:w="343"/>
        <w:gridCol w:w="1729"/>
      </w:tblGrid>
      <w:tr w:rsidR="00C7512B" w14:paraId="633B6F04" w14:textId="77777777" w:rsidTr="00E059ED">
        <w:tc>
          <w:tcPr>
            <w:tcW w:w="0" w:type="auto"/>
            <w:gridSpan w:val="2"/>
          </w:tcPr>
          <w:p w14:paraId="02FA9BE6" w14:textId="503C9C79" w:rsidR="00C7512B" w:rsidRDefault="00C7512B" w:rsidP="005B6212">
            <w:pPr>
              <w:pStyle w:val="PlainText"/>
            </w:pPr>
            <w:proofErr w:type="spellStart"/>
            <w:r w:rsidRPr="005B6212">
              <w:rPr>
                <w:b/>
              </w:rPr>
              <w:t>i_tsunrob_haz</w:t>
            </w:r>
            <w:proofErr w:type="spellEnd"/>
          </w:p>
        </w:tc>
      </w:tr>
      <w:tr w:rsidR="005B6212" w14:paraId="50E54852" w14:textId="77777777" w:rsidTr="00E059ED">
        <w:tc>
          <w:tcPr>
            <w:tcW w:w="0" w:type="auto"/>
          </w:tcPr>
          <w:p w14:paraId="7A1EC997" w14:textId="27797EC9" w:rsidR="005B6212" w:rsidRPr="00C7512B" w:rsidRDefault="005B6212" w:rsidP="005B6212">
            <w:pPr>
              <w:pStyle w:val="PlainText"/>
              <w:rPr>
                <w:i/>
              </w:rPr>
            </w:pPr>
            <w:r w:rsidRPr="00C7512B">
              <w:rPr>
                <w:i/>
              </w:rPr>
              <w:t>1</w:t>
            </w:r>
          </w:p>
        </w:tc>
        <w:tc>
          <w:tcPr>
            <w:tcW w:w="0" w:type="auto"/>
          </w:tcPr>
          <w:p w14:paraId="0A288E3C" w14:textId="468B092B" w:rsidR="005B6212" w:rsidRDefault="005B6212" w:rsidP="005B6212">
            <w:pPr>
              <w:pStyle w:val="PlainText"/>
            </w:pPr>
            <w:r>
              <w:t>1023 1 .53 3</w:t>
            </w:r>
          </w:p>
        </w:tc>
      </w:tr>
      <w:tr w:rsidR="005B6212" w14:paraId="3F34B2CE" w14:textId="77777777" w:rsidTr="00E059ED">
        <w:tc>
          <w:tcPr>
            <w:tcW w:w="0" w:type="auto"/>
          </w:tcPr>
          <w:p w14:paraId="0714584B" w14:textId="7B01B677" w:rsidR="005B6212" w:rsidRPr="00C7512B" w:rsidRDefault="005B6212" w:rsidP="005B6212">
            <w:pPr>
              <w:pStyle w:val="PlainText"/>
              <w:rPr>
                <w:i/>
              </w:rPr>
            </w:pPr>
            <w:r w:rsidRPr="00C7512B">
              <w:rPr>
                <w:i/>
              </w:rPr>
              <w:t>2</w:t>
            </w:r>
          </w:p>
        </w:tc>
        <w:tc>
          <w:tcPr>
            <w:tcW w:w="0" w:type="auto"/>
          </w:tcPr>
          <w:p w14:paraId="328BFB4E" w14:textId="5EEB97F4" w:rsidR="005B6212" w:rsidRDefault="005B6212" w:rsidP="005B6212">
            <w:pPr>
              <w:pStyle w:val="PlainText"/>
            </w:pPr>
            <w:r>
              <w:t>/</w:t>
            </w:r>
          </w:p>
        </w:tc>
      </w:tr>
      <w:tr w:rsidR="005B6212" w14:paraId="66A0603E" w14:textId="77777777" w:rsidTr="00E059ED">
        <w:tc>
          <w:tcPr>
            <w:tcW w:w="0" w:type="auto"/>
          </w:tcPr>
          <w:p w14:paraId="63BC7003" w14:textId="0BC1DE15" w:rsidR="005B6212" w:rsidRPr="00C7512B" w:rsidRDefault="005B6212" w:rsidP="005B6212">
            <w:pPr>
              <w:pStyle w:val="PlainText"/>
              <w:rPr>
                <w:i/>
              </w:rPr>
            </w:pPr>
            <w:r w:rsidRPr="00C7512B">
              <w:rPr>
                <w:i/>
              </w:rPr>
              <w:t>3</w:t>
            </w:r>
          </w:p>
        </w:tc>
        <w:tc>
          <w:tcPr>
            <w:tcW w:w="0" w:type="auto"/>
          </w:tcPr>
          <w:p w14:paraId="4F220180" w14:textId="0F31439C" w:rsidR="005B6212" w:rsidRDefault="005B6212" w:rsidP="005B6212">
            <w:pPr>
              <w:pStyle w:val="PlainText"/>
            </w:pPr>
            <w:r>
              <w:t>manila</w:t>
            </w:r>
          </w:p>
        </w:tc>
      </w:tr>
      <w:tr w:rsidR="005B6212" w14:paraId="60EAE082" w14:textId="77777777" w:rsidTr="00E059ED">
        <w:tc>
          <w:tcPr>
            <w:tcW w:w="0" w:type="auto"/>
          </w:tcPr>
          <w:p w14:paraId="31991513" w14:textId="27718001" w:rsidR="005B6212" w:rsidRPr="00C7512B" w:rsidRDefault="005B6212" w:rsidP="005B6212">
            <w:pPr>
              <w:pStyle w:val="PlainText"/>
              <w:rPr>
                <w:i/>
              </w:rPr>
            </w:pPr>
            <w:r w:rsidRPr="00C7512B">
              <w:rPr>
                <w:i/>
              </w:rPr>
              <w:t>.</w:t>
            </w:r>
          </w:p>
        </w:tc>
        <w:tc>
          <w:tcPr>
            <w:tcW w:w="0" w:type="auto"/>
          </w:tcPr>
          <w:p w14:paraId="58CA389E" w14:textId="6FFB7496" w:rsidR="005B6212" w:rsidRDefault="005B6212" w:rsidP="005B6212">
            <w:pPr>
              <w:pStyle w:val="PlainText"/>
            </w:pPr>
            <w:r>
              <w:t>negros</w:t>
            </w:r>
          </w:p>
        </w:tc>
      </w:tr>
      <w:tr w:rsidR="005B6212" w14:paraId="4C83933D" w14:textId="77777777" w:rsidTr="00E059ED">
        <w:tc>
          <w:tcPr>
            <w:tcW w:w="0" w:type="auto"/>
          </w:tcPr>
          <w:p w14:paraId="2DB3D6A3" w14:textId="48487EEE" w:rsidR="005B6212" w:rsidRPr="00C7512B" w:rsidRDefault="005B6212" w:rsidP="005B6212">
            <w:pPr>
              <w:pStyle w:val="PlainText"/>
              <w:rPr>
                <w:i/>
              </w:rPr>
            </w:pPr>
            <w:r w:rsidRPr="00C7512B">
              <w:rPr>
                <w:i/>
              </w:rPr>
              <w:t>.</w:t>
            </w:r>
          </w:p>
        </w:tc>
        <w:tc>
          <w:tcPr>
            <w:tcW w:w="0" w:type="auto"/>
          </w:tcPr>
          <w:p w14:paraId="673DE4E8" w14:textId="1CB4922F" w:rsidR="005B6212" w:rsidRDefault="005B6212" w:rsidP="005B6212">
            <w:pPr>
              <w:pStyle w:val="PlainText"/>
            </w:pPr>
            <w:r>
              <w:t>halma</w:t>
            </w:r>
          </w:p>
        </w:tc>
      </w:tr>
      <w:tr w:rsidR="005B6212" w14:paraId="3B3627E7" w14:textId="77777777" w:rsidTr="00E059ED">
        <w:tc>
          <w:tcPr>
            <w:tcW w:w="0" w:type="auto"/>
          </w:tcPr>
          <w:p w14:paraId="6EB467C5" w14:textId="203A3EC3" w:rsidR="005B6212" w:rsidRPr="00C7512B" w:rsidRDefault="005B6212" w:rsidP="005B6212">
            <w:pPr>
              <w:pStyle w:val="PlainText"/>
              <w:rPr>
                <w:i/>
              </w:rPr>
            </w:pPr>
            <w:r w:rsidRPr="00C7512B">
              <w:rPr>
                <w:i/>
              </w:rPr>
              <w:t>.</w:t>
            </w:r>
          </w:p>
        </w:tc>
        <w:tc>
          <w:tcPr>
            <w:tcW w:w="0" w:type="auto"/>
          </w:tcPr>
          <w:p w14:paraId="19FDDDE4" w14:textId="5658D9EF" w:rsidR="005B6212" w:rsidRDefault="005B6212" w:rsidP="005B6212">
            <w:pPr>
              <w:pStyle w:val="PlainText"/>
            </w:pPr>
            <w:proofErr w:type="spellStart"/>
            <w:r>
              <w:t>moluc</w:t>
            </w:r>
            <w:proofErr w:type="spellEnd"/>
          </w:p>
        </w:tc>
      </w:tr>
    </w:tbl>
    <w:p w14:paraId="0ACBB3BD" w14:textId="1EC5DB55" w:rsidR="005B6212" w:rsidRDefault="005B6212" w:rsidP="005B6212">
      <w:pPr>
        <w:pStyle w:val="Comment"/>
      </w:pPr>
      <w:r w:rsidRPr="00C7512B">
        <w:rPr>
          <w:i/>
        </w:rPr>
        <w:t>1</w:t>
      </w:r>
      <w:r>
        <w:t xml:space="preserve"> – number of exposure locations, dummy, total sigma, sigma truncation</w:t>
      </w:r>
    </w:p>
    <w:p w14:paraId="394ECAC6" w14:textId="1C0DE0F4" w:rsidR="005B6212" w:rsidRDefault="005B6212" w:rsidP="005B6212">
      <w:pPr>
        <w:pStyle w:val="Comment"/>
      </w:pPr>
      <w:r w:rsidRPr="00C7512B">
        <w:rPr>
          <w:i/>
        </w:rPr>
        <w:t>2</w:t>
      </w:r>
      <w:r>
        <w:t xml:space="preserve"> – prefix</w:t>
      </w:r>
    </w:p>
    <w:p w14:paraId="277C17B5" w14:textId="664FBCE1" w:rsidR="005B6212" w:rsidRDefault="005B6212" w:rsidP="005B6212">
      <w:pPr>
        <w:pStyle w:val="Comment"/>
      </w:pPr>
      <w:r w:rsidRPr="00C7512B">
        <w:rPr>
          <w:i/>
        </w:rPr>
        <w:t>3</w:t>
      </w:r>
      <w:r>
        <w:t xml:space="preserve"> – source zone (directory, one line for each source zone)</w:t>
      </w:r>
    </w:p>
    <w:p w14:paraId="233D3E00" w14:textId="77777777" w:rsidR="005B6212" w:rsidRDefault="005B6212"/>
    <w:p w14:paraId="47BF0511" w14:textId="06324422" w:rsidR="00ED6454" w:rsidRDefault="00ED6454" w:rsidP="00ED6454">
      <w:pPr>
        <w:pStyle w:val="BodyText"/>
      </w:pPr>
      <w:r>
        <w:t>The input file is read from standard input:</w:t>
      </w:r>
    </w:p>
    <w:tbl>
      <w:tblPr>
        <w:tblStyle w:val="TableGrid"/>
        <w:tblW w:w="0" w:type="auto"/>
        <w:tblInd w:w="144" w:type="dxa"/>
        <w:tblLook w:val="04A0" w:firstRow="1" w:lastRow="0" w:firstColumn="1" w:lastColumn="0" w:noHBand="0" w:noVBand="1"/>
      </w:tblPr>
      <w:tblGrid>
        <w:gridCol w:w="5131"/>
      </w:tblGrid>
      <w:tr w:rsidR="00F32292" w14:paraId="0F146953" w14:textId="77777777" w:rsidTr="00E059ED">
        <w:tc>
          <w:tcPr>
            <w:tcW w:w="0" w:type="auto"/>
          </w:tcPr>
          <w:p w14:paraId="2030E6D6" w14:textId="2FFE428B" w:rsidR="00F32292" w:rsidRPr="00A40F53" w:rsidRDefault="00466BD5" w:rsidP="00F32292">
            <w:pPr>
              <w:pStyle w:val="PlainText"/>
              <w:rPr>
                <w:i/>
              </w:rPr>
            </w:pPr>
            <w:r>
              <w:t xml:space="preserve">&gt; </w:t>
            </w:r>
            <w:proofErr w:type="spellStart"/>
            <w:r w:rsidR="00F32292" w:rsidRPr="00A40F53">
              <w:rPr>
                <w:i/>
              </w:rPr>
              <w:t>Tsunprob_haz</w:t>
            </w:r>
            <w:proofErr w:type="spellEnd"/>
            <w:r w:rsidR="00F32292" w:rsidRPr="00A40F53">
              <w:rPr>
                <w:i/>
              </w:rPr>
              <w:t xml:space="preserve"> &lt; </w:t>
            </w:r>
            <w:proofErr w:type="spellStart"/>
            <w:r w:rsidR="00F32292" w:rsidRPr="00A40F53">
              <w:rPr>
                <w:i/>
              </w:rPr>
              <w:t>i_tsunprob_haz</w:t>
            </w:r>
            <w:proofErr w:type="spellEnd"/>
            <w:r w:rsidR="00ED6454" w:rsidRPr="00A40F53">
              <w:rPr>
                <w:i/>
              </w:rPr>
              <w:t xml:space="preserve"> &gt; </w:t>
            </w:r>
            <w:proofErr w:type="spellStart"/>
            <w:r w:rsidR="00ED6454" w:rsidRPr="00A40F53">
              <w:rPr>
                <w:i/>
              </w:rPr>
              <w:t>o_amp</w:t>
            </w:r>
            <w:proofErr w:type="spellEnd"/>
          </w:p>
        </w:tc>
      </w:tr>
    </w:tbl>
    <w:p w14:paraId="7601654A" w14:textId="77777777" w:rsidR="005B6212" w:rsidRDefault="005B6212"/>
    <w:p w14:paraId="6D7C89CF" w14:textId="60DF907C" w:rsidR="00F32292" w:rsidRDefault="00ED6454" w:rsidP="00ED6454">
      <w:pPr>
        <w:pStyle w:val="BodyText"/>
      </w:pPr>
      <w:r>
        <w:t xml:space="preserve">And several different kinds of output files are created. The most important are the probabilistic exceedance waveheights which are written to standard output (and redirected to </w:t>
      </w:r>
      <w:proofErr w:type="spellStart"/>
      <w:r>
        <w:t>o_amp</w:t>
      </w:r>
      <w:proofErr w:type="spellEnd"/>
      <w:r>
        <w:t xml:space="preserve"> in the above example).  The structure of that file is:</w:t>
      </w:r>
    </w:p>
    <w:p w14:paraId="2DE90E8A" w14:textId="77777777" w:rsidR="00ED6454" w:rsidRDefault="00ED6454" w:rsidP="00ED6454">
      <w:pPr>
        <w:pStyle w:val="BodyText"/>
      </w:pPr>
    </w:p>
    <w:p w14:paraId="7BB6C267" w14:textId="77777777" w:rsidR="00ED6454" w:rsidRDefault="00ED6454" w:rsidP="00ED6454">
      <w:pPr>
        <w:pStyle w:val="BodyText"/>
      </w:pPr>
    </w:p>
    <w:p w14:paraId="5DBFB2A6" w14:textId="77777777" w:rsidR="00F32292" w:rsidRDefault="00F32292"/>
    <w:tbl>
      <w:tblPr>
        <w:tblStyle w:val="TableGrid"/>
        <w:tblW w:w="0" w:type="auto"/>
        <w:tblLook w:val="04A0" w:firstRow="1" w:lastRow="0" w:firstColumn="1" w:lastColumn="0" w:noHBand="0" w:noVBand="1"/>
      </w:tblPr>
      <w:tblGrid>
        <w:gridCol w:w="343"/>
        <w:gridCol w:w="11684"/>
      </w:tblGrid>
      <w:tr w:rsidR="00ED6454" w:rsidRPr="00ED6454" w14:paraId="2838CF0B" w14:textId="77777777" w:rsidTr="00ED6454">
        <w:tc>
          <w:tcPr>
            <w:tcW w:w="0" w:type="auto"/>
          </w:tcPr>
          <w:p w14:paraId="295095CE" w14:textId="53B7313A" w:rsidR="00ED6454" w:rsidRPr="00C7512B" w:rsidRDefault="00ED6454" w:rsidP="00ED6454">
            <w:pPr>
              <w:pStyle w:val="PlainText"/>
              <w:rPr>
                <w:i/>
              </w:rPr>
            </w:pPr>
            <w:r w:rsidRPr="00C7512B">
              <w:rPr>
                <w:i/>
              </w:rPr>
              <w:t>1</w:t>
            </w:r>
          </w:p>
        </w:tc>
        <w:tc>
          <w:tcPr>
            <w:tcW w:w="0" w:type="auto"/>
          </w:tcPr>
          <w:p w14:paraId="43C64458" w14:textId="28A3A729" w:rsidR="00ED6454" w:rsidRPr="00ED6454" w:rsidRDefault="00ED6454" w:rsidP="00ED6454">
            <w:pPr>
              <w:pStyle w:val="PlainText"/>
            </w:pPr>
            <w:r w:rsidRPr="00ED6454">
              <w:t xml:space="preserve">                            0.72000E+02  0.47500E+03  0.97500E+03  0.24750E+04  0.10000E+05</w:t>
            </w:r>
          </w:p>
        </w:tc>
      </w:tr>
      <w:tr w:rsidR="00ED6454" w:rsidRPr="00ED6454" w14:paraId="58C564FC" w14:textId="77777777" w:rsidTr="00ED6454">
        <w:tc>
          <w:tcPr>
            <w:tcW w:w="0" w:type="auto"/>
          </w:tcPr>
          <w:p w14:paraId="59BB9264" w14:textId="21D5B861" w:rsidR="00ED6454" w:rsidRPr="00C7512B" w:rsidRDefault="00ED6454" w:rsidP="00ED6454">
            <w:pPr>
              <w:pStyle w:val="PlainText"/>
              <w:rPr>
                <w:i/>
              </w:rPr>
            </w:pPr>
            <w:r w:rsidRPr="00C7512B">
              <w:rPr>
                <w:i/>
              </w:rPr>
              <w:t>2</w:t>
            </w:r>
          </w:p>
        </w:tc>
        <w:tc>
          <w:tcPr>
            <w:tcW w:w="0" w:type="auto"/>
          </w:tcPr>
          <w:p w14:paraId="62D9CE1F" w14:textId="3935A304" w:rsidR="00ED6454" w:rsidRPr="00ED6454" w:rsidRDefault="00ED6454" w:rsidP="00ED6454">
            <w:pPr>
              <w:pStyle w:val="PlainText"/>
            </w:pPr>
            <w:r w:rsidRPr="00ED6454">
              <w:t xml:space="preserve"> 114.929   22.640    1.053  0.46818E+01  0.11581E+02  0.14743E+02  0.19999E+02  0.38581E+02</w:t>
            </w:r>
          </w:p>
        </w:tc>
      </w:tr>
      <w:tr w:rsidR="00ED6454" w:rsidRPr="00ED6454" w14:paraId="0B4E411D" w14:textId="77777777" w:rsidTr="00ED6454">
        <w:tc>
          <w:tcPr>
            <w:tcW w:w="0" w:type="auto"/>
          </w:tcPr>
          <w:p w14:paraId="721DADA3" w14:textId="487951EB" w:rsidR="00ED6454" w:rsidRPr="00C7512B" w:rsidRDefault="00ED6454" w:rsidP="00ED6454">
            <w:pPr>
              <w:pStyle w:val="PlainText"/>
              <w:rPr>
                <w:i/>
              </w:rPr>
            </w:pPr>
            <w:r w:rsidRPr="00C7512B">
              <w:rPr>
                <w:i/>
              </w:rPr>
              <w:t>.</w:t>
            </w:r>
          </w:p>
        </w:tc>
        <w:tc>
          <w:tcPr>
            <w:tcW w:w="0" w:type="auto"/>
          </w:tcPr>
          <w:p w14:paraId="27BFFCB4" w14:textId="0BEBDA2D" w:rsidR="00ED6454" w:rsidRPr="00ED6454" w:rsidRDefault="00ED6454" w:rsidP="00ED6454">
            <w:pPr>
              <w:pStyle w:val="PlainText"/>
            </w:pPr>
            <w:r w:rsidRPr="00ED6454">
              <w:t xml:space="preserve"> 114.911   22.607    7.808  0.29751E+01  0.73921E+01  0.92301E+01  0.12461E+02  0.21690E+02</w:t>
            </w:r>
          </w:p>
        </w:tc>
      </w:tr>
      <w:tr w:rsidR="00ED6454" w:rsidRPr="00ED6454" w14:paraId="1C1E9927" w14:textId="77777777" w:rsidTr="00ED6454">
        <w:tc>
          <w:tcPr>
            <w:tcW w:w="0" w:type="auto"/>
          </w:tcPr>
          <w:p w14:paraId="1882244C" w14:textId="71486EB3" w:rsidR="00ED6454" w:rsidRPr="00C7512B" w:rsidRDefault="00ED6454" w:rsidP="00ED6454">
            <w:pPr>
              <w:pStyle w:val="PlainText"/>
              <w:rPr>
                <w:i/>
              </w:rPr>
            </w:pPr>
            <w:r w:rsidRPr="00C7512B">
              <w:rPr>
                <w:i/>
              </w:rPr>
              <w:t>.</w:t>
            </w:r>
          </w:p>
        </w:tc>
        <w:tc>
          <w:tcPr>
            <w:tcW w:w="0" w:type="auto"/>
          </w:tcPr>
          <w:p w14:paraId="5424A018" w14:textId="779B3661" w:rsidR="00ED6454" w:rsidRPr="00ED6454" w:rsidRDefault="00ED6454" w:rsidP="00ED6454">
            <w:pPr>
              <w:pStyle w:val="PlainText"/>
            </w:pPr>
            <w:r w:rsidRPr="00ED6454">
              <w:t xml:space="preserve"> 114.920   22.575    4.004  0.29703E+01  0.86146E+01  0.11550E+02  0.16130E+02  0.26787E+02</w:t>
            </w:r>
          </w:p>
        </w:tc>
      </w:tr>
    </w:tbl>
    <w:p w14:paraId="1E356C3D" w14:textId="77777777" w:rsidR="00F32292" w:rsidRDefault="00F32292"/>
    <w:p w14:paraId="02862326" w14:textId="7BCBAF58" w:rsidR="00F32292" w:rsidRDefault="00ED6454" w:rsidP="003243DC">
      <w:pPr>
        <w:pStyle w:val="Comment"/>
      </w:pPr>
      <w:r w:rsidRPr="00C7512B">
        <w:rPr>
          <w:i/>
        </w:rPr>
        <w:t>1</w:t>
      </w:r>
      <w:r>
        <w:t xml:space="preserve"> – return periods (years) corresponding to columns 4-8</w:t>
      </w:r>
    </w:p>
    <w:p w14:paraId="5012D00F" w14:textId="2141890A" w:rsidR="00ED6454" w:rsidRDefault="00ED6454" w:rsidP="003243DC">
      <w:pPr>
        <w:pStyle w:val="Comment"/>
      </w:pPr>
      <w:r w:rsidRPr="00C7512B">
        <w:rPr>
          <w:i/>
        </w:rPr>
        <w:t>2</w:t>
      </w:r>
      <w:r>
        <w:t xml:space="preserve"> – location (lon lat) and depth at exposure location, exceedance waveheights for the 5 different return periods in row 1.</w:t>
      </w:r>
    </w:p>
    <w:p w14:paraId="6EFF2B1D" w14:textId="77777777" w:rsidR="00F32292" w:rsidRDefault="00F32292"/>
    <w:p w14:paraId="1CE7D713" w14:textId="3F36F904" w:rsidR="003243DC" w:rsidRDefault="003243DC">
      <w:r>
        <w:t>Other output files contain information per exposure location (sequentially numbered):</w:t>
      </w:r>
    </w:p>
    <w:p w14:paraId="07681695" w14:textId="77777777" w:rsidR="003243DC" w:rsidRDefault="003243DC"/>
    <w:p w14:paraId="3AFBF2B5" w14:textId="566C305F" w:rsidR="003243DC" w:rsidRDefault="003243DC">
      <w:r>
        <w:t>Hazard curves (e.g. H-0002, for exposure point number 3):</w:t>
      </w:r>
    </w:p>
    <w:tbl>
      <w:tblPr>
        <w:tblStyle w:val="TableGrid"/>
        <w:tblW w:w="0" w:type="auto"/>
        <w:tblLook w:val="04A0" w:firstRow="1" w:lastRow="0" w:firstColumn="1" w:lastColumn="0" w:noHBand="0" w:noVBand="1"/>
      </w:tblPr>
      <w:tblGrid>
        <w:gridCol w:w="343"/>
        <w:gridCol w:w="5005"/>
      </w:tblGrid>
      <w:tr w:rsidR="00C7512B" w:rsidRPr="003243DC" w14:paraId="60D4F06E" w14:textId="77777777" w:rsidTr="00C7512B">
        <w:tc>
          <w:tcPr>
            <w:tcW w:w="0" w:type="auto"/>
            <w:gridSpan w:val="2"/>
          </w:tcPr>
          <w:p w14:paraId="755534BB" w14:textId="64189E86" w:rsidR="00C7512B" w:rsidRPr="00545D4E" w:rsidRDefault="00C7512B" w:rsidP="003243DC">
            <w:pPr>
              <w:pStyle w:val="PlainText"/>
              <w:rPr>
                <w:b/>
              </w:rPr>
            </w:pPr>
            <w:r w:rsidRPr="00545D4E">
              <w:rPr>
                <w:b/>
              </w:rPr>
              <w:t>H-0002</w:t>
            </w:r>
          </w:p>
        </w:tc>
      </w:tr>
      <w:tr w:rsidR="003243DC" w:rsidRPr="003243DC" w14:paraId="503C498A" w14:textId="77777777" w:rsidTr="003243DC">
        <w:tc>
          <w:tcPr>
            <w:tcW w:w="0" w:type="auto"/>
          </w:tcPr>
          <w:p w14:paraId="5444D4FA" w14:textId="5E2655E0" w:rsidR="003243DC" w:rsidRPr="00C7512B" w:rsidRDefault="003243DC" w:rsidP="003243DC">
            <w:pPr>
              <w:pStyle w:val="PlainText"/>
              <w:rPr>
                <w:i/>
              </w:rPr>
            </w:pPr>
            <w:r w:rsidRPr="00C7512B">
              <w:rPr>
                <w:i/>
              </w:rPr>
              <w:t>1</w:t>
            </w:r>
          </w:p>
        </w:tc>
        <w:tc>
          <w:tcPr>
            <w:tcW w:w="0" w:type="auto"/>
          </w:tcPr>
          <w:p w14:paraId="7435D514" w14:textId="62B85294" w:rsidR="003243DC" w:rsidRPr="003243DC" w:rsidRDefault="003243DC" w:rsidP="003243DC">
            <w:pPr>
              <w:pStyle w:val="PlainText"/>
            </w:pPr>
            <w:r w:rsidRPr="003243DC">
              <w:t xml:space="preserve">     0.00000 0.269672E+00 0.271744E+00</w:t>
            </w:r>
          </w:p>
        </w:tc>
      </w:tr>
      <w:tr w:rsidR="003243DC" w:rsidRPr="003243DC" w14:paraId="69D5306B" w14:textId="77777777" w:rsidTr="003243DC">
        <w:tc>
          <w:tcPr>
            <w:tcW w:w="0" w:type="auto"/>
          </w:tcPr>
          <w:p w14:paraId="1AA22BA8" w14:textId="7FB95D38" w:rsidR="003243DC" w:rsidRPr="00C7512B" w:rsidRDefault="003243DC" w:rsidP="003243DC">
            <w:pPr>
              <w:pStyle w:val="PlainText"/>
              <w:rPr>
                <w:i/>
              </w:rPr>
            </w:pPr>
            <w:r w:rsidRPr="00C7512B">
              <w:rPr>
                <w:i/>
              </w:rPr>
              <w:t>.</w:t>
            </w:r>
          </w:p>
        </w:tc>
        <w:tc>
          <w:tcPr>
            <w:tcW w:w="0" w:type="auto"/>
          </w:tcPr>
          <w:p w14:paraId="33DE14EA" w14:textId="6FAB5328" w:rsidR="003243DC" w:rsidRPr="003243DC" w:rsidRDefault="003243DC" w:rsidP="003243DC">
            <w:pPr>
              <w:pStyle w:val="PlainText"/>
            </w:pPr>
            <w:r w:rsidRPr="003243DC">
              <w:t xml:space="preserve">     0.01000 0.145204E+00 0.140862E+00</w:t>
            </w:r>
          </w:p>
        </w:tc>
      </w:tr>
      <w:tr w:rsidR="003243DC" w:rsidRPr="003243DC" w14:paraId="0E7A39F6" w14:textId="77777777" w:rsidTr="003243DC">
        <w:tc>
          <w:tcPr>
            <w:tcW w:w="0" w:type="auto"/>
          </w:tcPr>
          <w:p w14:paraId="50046696" w14:textId="053A2E4D" w:rsidR="003243DC" w:rsidRPr="00C7512B" w:rsidRDefault="003243DC" w:rsidP="003243DC">
            <w:pPr>
              <w:pStyle w:val="PlainText"/>
              <w:rPr>
                <w:i/>
              </w:rPr>
            </w:pPr>
            <w:r w:rsidRPr="00C7512B">
              <w:rPr>
                <w:i/>
              </w:rPr>
              <w:t>.</w:t>
            </w:r>
          </w:p>
        </w:tc>
        <w:tc>
          <w:tcPr>
            <w:tcW w:w="0" w:type="auto"/>
          </w:tcPr>
          <w:p w14:paraId="32AF69CA" w14:textId="5A7184E7" w:rsidR="003243DC" w:rsidRPr="003243DC" w:rsidRDefault="003243DC" w:rsidP="003243DC">
            <w:pPr>
              <w:pStyle w:val="PlainText"/>
            </w:pPr>
            <w:r w:rsidRPr="003243DC">
              <w:t xml:space="preserve">     0.02000 0.122986E+00 0.121072E+00</w:t>
            </w:r>
          </w:p>
        </w:tc>
      </w:tr>
      <w:tr w:rsidR="003243DC" w:rsidRPr="003243DC" w14:paraId="780A879B" w14:textId="77777777" w:rsidTr="003243DC">
        <w:tc>
          <w:tcPr>
            <w:tcW w:w="0" w:type="auto"/>
          </w:tcPr>
          <w:p w14:paraId="639ED7BD" w14:textId="240EE451" w:rsidR="003243DC" w:rsidRPr="00C7512B" w:rsidRDefault="003243DC" w:rsidP="003243DC">
            <w:pPr>
              <w:pStyle w:val="PlainText"/>
              <w:rPr>
                <w:i/>
              </w:rPr>
            </w:pPr>
            <w:r w:rsidRPr="00C7512B">
              <w:rPr>
                <w:i/>
              </w:rPr>
              <w:t>.</w:t>
            </w:r>
          </w:p>
        </w:tc>
        <w:tc>
          <w:tcPr>
            <w:tcW w:w="0" w:type="auto"/>
          </w:tcPr>
          <w:p w14:paraId="020E421A" w14:textId="53E06C12" w:rsidR="003243DC" w:rsidRPr="003243DC" w:rsidRDefault="003243DC" w:rsidP="003243DC">
            <w:pPr>
              <w:pStyle w:val="PlainText"/>
            </w:pPr>
            <w:r w:rsidRPr="003243DC">
              <w:t xml:space="preserve">     0.05000 0.863382E-01 0.895087E-01</w:t>
            </w:r>
          </w:p>
        </w:tc>
      </w:tr>
      <w:tr w:rsidR="003243DC" w:rsidRPr="003243DC" w14:paraId="1325C5B0" w14:textId="77777777" w:rsidTr="003243DC">
        <w:tc>
          <w:tcPr>
            <w:tcW w:w="0" w:type="auto"/>
          </w:tcPr>
          <w:p w14:paraId="7B31499E" w14:textId="6A59AE92" w:rsidR="003243DC" w:rsidRPr="00C7512B" w:rsidRDefault="003243DC" w:rsidP="003243DC">
            <w:pPr>
              <w:pStyle w:val="PlainText"/>
              <w:rPr>
                <w:i/>
              </w:rPr>
            </w:pPr>
            <w:r w:rsidRPr="00C7512B">
              <w:rPr>
                <w:i/>
              </w:rPr>
              <w:t>.</w:t>
            </w:r>
          </w:p>
        </w:tc>
        <w:tc>
          <w:tcPr>
            <w:tcW w:w="0" w:type="auto"/>
          </w:tcPr>
          <w:p w14:paraId="47012CF0" w14:textId="5FC74866" w:rsidR="003243DC" w:rsidRPr="003243DC" w:rsidRDefault="003243DC" w:rsidP="003243DC">
            <w:pPr>
              <w:pStyle w:val="PlainText"/>
            </w:pPr>
            <w:r w:rsidRPr="003243DC">
              <w:t xml:space="preserve">     0.07500 0.759384E-01 0.803355E-01</w:t>
            </w:r>
          </w:p>
        </w:tc>
      </w:tr>
      <w:tr w:rsidR="003243DC" w:rsidRPr="003243DC" w14:paraId="2B252916" w14:textId="77777777" w:rsidTr="003243DC">
        <w:tc>
          <w:tcPr>
            <w:tcW w:w="0" w:type="auto"/>
          </w:tcPr>
          <w:p w14:paraId="7B01639B" w14:textId="0D8B0B42" w:rsidR="003243DC" w:rsidRPr="00C7512B" w:rsidRDefault="003243DC" w:rsidP="003243DC">
            <w:pPr>
              <w:pStyle w:val="PlainText"/>
              <w:rPr>
                <w:i/>
              </w:rPr>
            </w:pPr>
            <w:r w:rsidRPr="00C7512B">
              <w:rPr>
                <w:i/>
              </w:rPr>
              <w:t>.</w:t>
            </w:r>
          </w:p>
        </w:tc>
        <w:tc>
          <w:tcPr>
            <w:tcW w:w="0" w:type="auto"/>
          </w:tcPr>
          <w:p w14:paraId="2B1DA3E4" w14:textId="2CE22710" w:rsidR="003243DC" w:rsidRPr="003243DC" w:rsidRDefault="003243DC" w:rsidP="003243DC">
            <w:pPr>
              <w:pStyle w:val="PlainText"/>
            </w:pPr>
            <w:r w:rsidRPr="003243DC">
              <w:t xml:space="preserve">     0.10000 0.732890E-01 0.763942E-01</w:t>
            </w:r>
          </w:p>
        </w:tc>
      </w:tr>
      <w:tr w:rsidR="003243DC" w:rsidRPr="003243DC" w14:paraId="3A7C1040" w14:textId="77777777" w:rsidTr="003243DC">
        <w:tc>
          <w:tcPr>
            <w:tcW w:w="0" w:type="auto"/>
          </w:tcPr>
          <w:p w14:paraId="4D6CB346" w14:textId="2A3B8BE4" w:rsidR="003243DC" w:rsidRPr="00C7512B" w:rsidRDefault="003243DC" w:rsidP="003243DC">
            <w:pPr>
              <w:pStyle w:val="PlainText"/>
              <w:rPr>
                <w:i/>
              </w:rPr>
            </w:pPr>
            <w:r w:rsidRPr="00C7512B">
              <w:rPr>
                <w:i/>
              </w:rPr>
              <w:t>.</w:t>
            </w:r>
          </w:p>
        </w:tc>
        <w:tc>
          <w:tcPr>
            <w:tcW w:w="0" w:type="auto"/>
          </w:tcPr>
          <w:p w14:paraId="4BA600DE" w14:textId="7F57267E" w:rsidR="003243DC" w:rsidRPr="003243DC" w:rsidRDefault="003243DC" w:rsidP="003243DC">
            <w:pPr>
              <w:pStyle w:val="PlainText"/>
            </w:pPr>
            <w:r w:rsidRPr="003243DC">
              <w:t xml:space="preserve">     0.20000 0.726541E-01 0.727145E-01</w:t>
            </w:r>
          </w:p>
        </w:tc>
      </w:tr>
    </w:tbl>
    <w:p w14:paraId="12415362" w14:textId="77777777" w:rsidR="003243DC" w:rsidRDefault="003243DC"/>
    <w:p w14:paraId="4972640C" w14:textId="339FB1E2" w:rsidR="003243DC" w:rsidRDefault="003243DC" w:rsidP="003243DC">
      <w:pPr>
        <w:pStyle w:val="Comment"/>
      </w:pPr>
      <w:r w:rsidRPr="00C7512B">
        <w:rPr>
          <w:i/>
        </w:rPr>
        <w:t>1</w:t>
      </w:r>
      <w:r>
        <w:t xml:space="preserve"> – exceedance </w:t>
      </w:r>
      <w:proofErr w:type="spellStart"/>
      <w:r>
        <w:t>wavehwight</w:t>
      </w:r>
      <w:proofErr w:type="spellEnd"/>
      <w:r>
        <w:t>, rate of exceedance (without sigma), rate of exceedance (with sigma)</w:t>
      </w:r>
    </w:p>
    <w:p w14:paraId="6F289F94" w14:textId="77777777" w:rsidR="003243DC" w:rsidRDefault="003243DC"/>
    <w:p w14:paraId="1CB537E2" w14:textId="039573C1" w:rsidR="003243DC" w:rsidRDefault="003243DC" w:rsidP="003243DC">
      <w:r>
        <w:t>Segment disaggregation (e.g. S-0002):</w:t>
      </w:r>
    </w:p>
    <w:tbl>
      <w:tblPr>
        <w:tblStyle w:val="TableGrid"/>
        <w:tblW w:w="0" w:type="auto"/>
        <w:tblLook w:val="04A0" w:firstRow="1" w:lastRow="0" w:firstColumn="1" w:lastColumn="0" w:noHBand="0" w:noVBand="1"/>
      </w:tblPr>
      <w:tblGrid>
        <w:gridCol w:w="433"/>
        <w:gridCol w:w="11558"/>
      </w:tblGrid>
      <w:tr w:rsidR="00C7512B" w:rsidRPr="003243DC" w14:paraId="7B537764" w14:textId="77777777" w:rsidTr="00C7512B">
        <w:tc>
          <w:tcPr>
            <w:tcW w:w="0" w:type="auto"/>
            <w:gridSpan w:val="2"/>
          </w:tcPr>
          <w:p w14:paraId="655B5186" w14:textId="4C181EE1" w:rsidR="00C7512B" w:rsidRPr="00545D4E" w:rsidRDefault="00C7512B" w:rsidP="003243DC">
            <w:pPr>
              <w:pStyle w:val="PlainText"/>
              <w:rPr>
                <w:b/>
                <w:sz w:val="18"/>
                <w:szCs w:val="18"/>
              </w:rPr>
            </w:pPr>
            <w:r w:rsidRPr="00545D4E">
              <w:rPr>
                <w:b/>
                <w:sz w:val="18"/>
                <w:szCs w:val="18"/>
              </w:rPr>
              <w:lastRenderedPageBreak/>
              <w:t>S-0002</w:t>
            </w:r>
          </w:p>
        </w:tc>
      </w:tr>
      <w:tr w:rsidR="003243DC" w:rsidRPr="003243DC" w14:paraId="6550ED9A" w14:textId="77777777" w:rsidTr="003243DC">
        <w:tc>
          <w:tcPr>
            <w:tcW w:w="0" w:type="auto"/>
          </w:tcPr>
          <w:p w14:paraId="481110F2" w14:textId="7DA80604" w:rsidR="003243DC" w:rsidRPr="00C7512B" w:rsidRDefault="003243DC" w:rsidP="003243DC">
            <w:pPr>
              <w:pStyle w:val="PlainText"/>
              <w:rPr>
                <w:i/>
                <w:sz w:val="18"/>
                <w:szCs w:val="18"/>
              </w:rPr>
            </w:pPr>
            <w:r w:rsidRPr="00C7512B">
              <w:rPr>
                <w:i/>
                <w:sz w:val="18"/>
                <w:szCs w:val="18"/>
              </w:rPr>
              <w:t>1</w:t>
            </w:r>
          </w:p>
        </w:tc>
        <w:tc>
          <w:tcPr>
            <w:tcW w:w="0" w:type="auto"/>
          </w:tcPr>
          <w:p w14:paraId="51C3F312" w14:textId="20E63AFC" w:rsidR="003243DC" w:rsidRPr="003243DC" w:rsidRDefault="003243DC" w:rsidP="003243DC">
            <w:pPr>
              <w:pStyle w:val="PlainText"/>
              <w:rPr>
                <w:sz w:val="18"/>
                <w:szCs w:val="18"/>
              </w:rPr>
            </w:pPr>
            <w:r>
              <w:rPr>
                <w:sz w:val="18"/>
                <w:szCs w:val="18"/>
              </w:rPr>
              <w:t xml:space="preserve"> </w:t>
            </w:r>
            <w:r w:rsidRPr="003243DC">
              <w:rPr>
                <w:sz w:val="18"/>
                <w:szCs w:val="18"/>
              </w:rPr>
              <w:t>114.929   22.640    1.053  0.46818E+01  0.11581E+02  0.14743E+02  0.19999E+02  0.38581E+02</w:t>
            </w:r>
          </w:p>
        </w:tc>
      </w:tr>
      <w:tr w:rsidR="003243DC" w:rsidRPr="003243DC" w14:paraId="651482FF" w14:textId="77777777" w:rsidTr="003243DC">
        <w:tc>
          <w:tcPr>
            <w:tcW w:w="0" w:type="auto"/>
          </w:tcPr>
          <w:p w14:paraId="72F87C85" w14:textId="5A620DB8" w:rsidR="003243DC" w:rsidRPr="00C7512B" w:rsidRDefault="003243DC" w:rsidP="003243DC">
            <w:pPr>
              <w:pStyle w:val="PlainText"/>
              <w:rPr>
                <w:i/>
                <w:sz w:val="18"/>
                <w:szCs w:val="18"/>
              </w:rPr>
            </w:pPr>
            <w:r w:rsidRPr="00C7512B">
              <w:rPr>
                <w:i/>
                <w:sz w:val="18"/>
                <w:szCs w:val="18"/>
              </w:rPr>
              <w:t>2a</w:t>
            </w:r>
          </w:p>
        </w:tc>
        <w:tc>
          <w:tcPr>
            <w:tcW w:w="0" w:type="auto"/>
          </w:tcPr>
          <w:p w14:paraId="6BC7A512" w14:textId="7CEB8920" w:rsidR="003243DC" w:rsidRPr="003243DC" w:rsidRDefault="003243DC" w:rsidP="003243DC">
            <w:pPr>
              <w:pStyle w:val="PlainText"/>
              <w:rPr>
                <w:sz w:val="18"/>
                <w:szCs w:val="18"/>
              </w:rPr>
            </w:pPr>
            <w:r w:rsidRPr="003243DC">
              <w:rPr>
                <w:sz w:val="18"/>
                <w:szCs w:val="18"/>
              </w:rPr>
              <w:t xml:space="preserve"> 119.688   13.375    72.0 0.592E-01 0.128E+01 0.127E+01 0.125E-01 0.804E-01 0.441E-01 0.400E-01 0.000E+00</w:t>
            </w:r>
          </w:p>
        </w:tc>
      </w:tr>
      <w:tr w:rsidR="003243DC" w:rsidRPr="003243DC" w14:paraId="12816094" w14:textId="77777777" w:rsidTr="003243DC">
        <w:tc>
          <w:tcPr>
            <w:tcW w:w="0" w:type="auto"/>
          </w:tcPr>
          <w:p w14:paraId="138CAF09" w14:textId="7EB52D06" w:rsidR="003243DC" w:rsidRPr="00C7512B" w:rsidRDefault="003243DC" w:rsidP="003243DC">
            <w:pPr>
              <w:pStyle w:val="PlainText"/>
              <w:rPr>
                <w:i/>
                <w:sz w:val="18"/>
                <w:szCs w:val="18"/>
              </w:rPr>
            </w:pPr>
            <w:r w:rsidRPr="00C7512B">
              <w:rPr>
                <w:i/>
                <w:sz w:val="18"/>
                <w:szCs w:val="18"/>
              </w:rPr>
              <w:t>2b</w:t>
            </w:r>
          </w:p>
        </w:tc>
        <w:tc>
          <w:tcPr>
            <w:tcW w:w="0" w:type="auto"/>
          </w:tcPr>
          <w:p w14:paraId="5EF25A5C" w14:textId="41CDE9BC" w:rsidR="003243DC" w:rsidRPr="003243DC" w:rsidRDefault="003243DC" w:rsidP="003243DC">
            <w:pPr>
              <w:pStyle w:val="PlainText"/>
              <w:rPr>
                <w:sz w:val="18"/>
                <w:szCs w:val="18"/>
              </w:rPr>
            </w:pPr>
            <w:r w:rsidRPr="003243DC">
              <w:rPr>
                <w:sz w:val="18"/>
                <w:szCs w:val="18"/>
              </w:rPr>
              <w:t xml:space="preserve"> 119.688   13.375   475.0 0.000E+00 0.844E-01 0.339E+00 0.734E-02 0.242E+00 0.258E+00 0.236E+00 0.000E+00</w:t>
            </w:r>
          </w:p>
        </w:tc>
      </w:tr>
      <w:tr w:rsidR="003243DC" w:rsidRPr="003243DC" w14:paraId="50D86AF8" w14:textId="77777777" w:rsidTr="003243DC">
        <w:tc>
          <w:tcPr>
            <w:tcW w:w="0" w:type="auto"/>
          </w:tcPr>
          <w:p w14:paraId="4E0A44AB" w14:textId="60FE5A4B" w:rsidR="003243DC" w:rsidRPr="00C7512B" w:rsidRDefault="003243DC" w:rsidP="003243DC">
            <w:pPr>
              <w:pStyle w:val="PlainText"/>
              <w:rPr>
                <w:i/>
                <w:sz w:val="18"/>
                <w:szCs w:val="18"/>
              </w:rPr>
            </w:pPr>
            <w:r w:rsidRPr="00C7512B">
              <w:rPr>
                <w:i/>
                <w:sz w:val="18"/>
                <w:szCs w:val="18"/>
              </w:rPr>
              <w:t>2c</w:t>
            </w:r>
          </w:p>
        </w:tc>
        <w:tc>
          <w:tcPr>
            <w:tcW w:w="0" w:type="auto"/>
          </w:tcPr>
          <w:p w14:paraId="0862C97D" w14:textId="1723A8AA" w:rsidR="003243DC" w:rsidRPr="003243DC" w:rsidRDefault="003243DC" w:rsidP="003243DC">
            <w:pPr>
              <w:pStyle w:val="PlainText"/>
              <w:rPr>
                <w:sz w:val="18"/>
                <w:szCs w:val="18"/>
              </w:rPr>
            </w:pPr>
            <w:r w:rsidRPr="003243DC">
              <w:rPr>
                <w:sz w:val="18"/>
                <w:szCs w:val="18"/>
              </w:rPr>
              <w:t xml:space="preserve"> 119.688   13.375   975.0 0.000E+00 0.367E-02 0.168E+00 0.523E-02 0.296E+00 0.459E+00 0.428E+00 0.000E+00</w:t>
            </w:r>
          </w:p>
        </w:tc>
      </w:tr>
      <w:tr w:rsidR="003243DC" w:rsidRPr="003243DC" w14:paraId="3FF7E81E" w14:textId="77777777" w:rsidTr="003243DC">
        <w:tc>
          <w:tcPr>
            <w:tcW w:w="0" w:type="auto"/>
          </w:tcPr>
          <w:p w14:paraId="4592DA76" w14:textId="6A44506E" w:rsidR="003243DC" w:rsidRPr="00C7512B" w:rsidRDefault="003243DC" w:rsidP="003243DC">
            <w:pPr>
              <w:pStyle w:val="PlainText"/>
              <w:rPr>
                <w:i/>
                <w:sz w:val="18"/>
                <w:szCs w:val="18"/>
              </w:rPr>
            </w:pPr>
            <w:r w:rsidRPr="00C7512B">
              <w:rPr>
                <w:i/>
                <w:sz w:val="18"/>
                <w:szCs w:val="18"/>
              </w:rPr>
              <w:t>2d</w:t>
            </w:r>
          </w:p>
        </w:tc>
        <w:tc>
          <w:tcPr>
            <w:tcW w:w="0" w:type="auto"/>
          </w:tcPr>
          <w:p w14:paraId="198C8C87" w14:textId="7AF935D3" w:rsidR="003243DC" w:rsidRPr="003243DC" w:rsidRDefault="003243DC" w:rsidP="003243DC">
            <w:pPr>
              <w:pStyle w:val="PlainText"/>
              <w:rPr>
                <w:sz w:val="18"/>
                <w:szCs w:val="18"/>
              </w:rPr>
            </w:pPr>
            <w:r w:rsidRPr="003243DC">
              <w:rPr>
                <w:sz w:val="18"/>
                <w:szCs w:val="18"/>
              </w:rPr>
              <w:t xml:space="preserve"> 119.688   13.375  2475.0 0.000E+00 </w:t>
            </w:r>
            <w:proofErr w:type="spellStart"/>
            <w:r w:rsidRPr="003243DC">
              <w:rPr>
                <w:sz w:val="18"/>
                <w:szCs w:val="18"/>
              </w:rPr>
              <w:t>0.000E+00</w:t>
            </w:r>
            <w:proofErr w:type="spellEnd"/>
            <w:r w:rsidRPr="003243DC">
              <w:rPr>
                <w:sz w:val="18"/>
                <w:szCs w:val="18"/>
              </w:rPr>
              <w:t xml:space="preserve"> 0.657E-01 0.353E-02 0.332E+00 0.755E+00 0.724E+00 0.000E+00</w:t>
            </w:r>
          </w:p>
        </w:tc>
      </w:tr>
      <w:tr w:rsidR="003243DC" w:rsidRPr="003243DC" w14:paraId="58C7231C" w14:textId="77777777" w:rsidTr="003243DC">
        <w:tc>
          <w:tcPr>
            <w:tcW w:w="0" w:type="auto"/>
          </w:tcPr>
          <w:p w14:paraId="2D051691" w14:textId="66935804" w:rsidR="003243DC" w:rsidRPr="00C7512B" w:rsidRDefault="003243DC" w:rsidP="003243DC">
            <w:pPr>
              <w:pStyle w:val="PlainText"/>
              <w:rPr>
                <w:i/>
                <w:sz w:val="18"/>
                <w:szCs w:val="18"/>
              </w:rPr>
            </w:pPr>
            <w:r w:rsidRPr="00C7512B">
              <w:rPr>
                <w:i/>
                <w:sz w:val="18"/>
                <w:szCs w:val="18"/>
              </w:rPr>
              <w:t>2e</w:t>
            </w:r>
          </w:p>
        </w:tc>
        <w:tc>
          <w:tcPr>
            <w:tcW w:w="0" w:type="auto"/>
          </w:tcPr>
          <w:p w14:paraId="24908EE8" w14:textId="2DD3AF9E" w:rsidR="003243DC" w:rsidRPr="003243DC" w:rsidRDefault="003243DC" w:rsidP="003243DC">
            <w:pPr>
              <w:pStyle w:val="PlainText"/>
              <w:rPr>
                <w:sz w:val="18"/>
                <w:szCs w:val="18"/>
              </w:rPr>
            </w:pPr>
            <w:r w:rsidRPr="003243DC">
              <w:rPr>
                <w:sz w:val="18"/>
                <w:szCs w:val="18"/>
              </w:rPr>
              <w:t xml:space="preserve"> 119.688   13.375 10000.0 0.000E+00 </w:t>
            </w:r>
            <w:proofErr w:type="spellStart"/>
            <w:r w:rsidRPr="003243DC">
              <w:rPr>
                <w:sz w:val="18"/>
                <w:szCs w:val="18"/>
              </w:rPr>
              <w:t>0.000E+00</w:t>
            </w:r>
            <w:proofErr w:type="spellEnd"/>
            <w:r w:rsidRPr="003243DC">
              <w:rPr>
                <w:sz w:val="18"/>
                <w:szCs w:val="18"/>
              </w:rPr>
              <w:t xml:space="preserve"> </w:t>
            </w:r>
            <w:proofErr w:type="spellStart"/>
            <w:r w:rsidRPr="003243DC">
              <w:rPr>
                <w:sz w:val="18"/>
                <w:szCs w:val="18"/>
              </w:rPr>
              <w:t>0.000E+00</w:t>
            </w:r>
            <w:proofErr w:type="spellEnd"/>
            <w:r w:rsidRPr="003243DC">
              <w:rPr>
                <w:sz w:val="18"/>
                <w:szCs w:val="18"/>
              </w:rPr>
              <w:t xml:space="preserve"> </w:t>
            </w:r>
            <w:proofErr w:type="spellStart"/>
            <w:r w:rsidRPr="003243DC">
              <w:rPr>
                <w:sz w:val="18"/>
                <w:szCs w:val="18"/>
              </w:rPr>
              <w:t>0.000E+00</w:t>
            </w:r>
            <w:proofErr w:type="spellEnd"/>
            <w:r w:rsidRPr="003243DC">
              <w:rPr>
                <w:sz w:val="18"/>
                <w:szCs w:val="18"/>
              </w:rPr>
              <w:t xml:space="preserve"> 0.200E+00 0.349E+01 0.486E+01 0.000E+00</w:t>
            </w:r>
          </w:p>
        </w:tc>
      </w:tr>
      <w:tr w:rsidR="003243DC" w:rsidRPr="003243DC" w14:paraId="51687708" w14:textId="77777777" w:rsidTr="003243DC">
        <w:tc>
          <w:tcPr>
            <w:tcW w:w="0" w:type="auto"/>
          </w:tcPr>
          <w:p w14:paraId="1C3DEB21" w14:textId="680BD7E8" w:rsidR="003243DC" w:rsidRPr="00C7512B" w:rsidRDefault="003243DC" w:rsidP="003243DC">
            <w:pPr>
              <w:pStyle w:val="PlainText"/>
              <w:rPr>
                <w:i/>
                <w:sz w:val="18"/>
                <w:szCs w:val="18"/>
              </w:rPr>
            </w:pPr>
            <w:r w:rsidRPr="00C7512B">
              <w:rPr>
                <w:i/>
                <w:sz w:val="18"/>
                <w:szCs w:val="18"/>
              </w:rPr>
              <w:t>3a</w:t>
            </w:r>
          </w:p>
        </w:tc>
        <w:tc>
          <w:tcPr>
            <w:tcW w:w="0" w:type="auto"/>
          </w:tcPr>
          <w:p w14:paraId="6A9AD84A" w14:textId="373F8E2B" w:rsidR="003243DC" w:rsidRPr="003243DC" w:rsidRDefault="003243DC" w:rsidP="003243DC">
            <w:pPr>
              <w:pStyle w:val="PlainText"/>
              <w:rPr>
                <w:sz w:val="18"/>
                <w:szCs w:val="18"/>
              </w:rPr>
            </w:pPr>
            <w:r w:rsidRPr="003243DC">
              <w:rPr>
                <w:sz w:val="18"/>
                <w:szCs w:val="18"/>
              </w:rPr>
              <w:t xml:space="preserve"> 119.125   16.000    72.0 0.180E+01 0.126E+02 0.894E+01 0.832E-01 0.311E+00 0.132E+00 0.400E-01 0.000E+00</w:t>
            </w:r>
          </w:p>
        </w:tc>
      </w:tr>
      <w:tr w:rsidR="003243DC" w:rsidRPr="003243DC" w14:paraId="5BAF5C3E" w14:textId="77777777" w:rsidTr="003243DC">
        <w:tc>
          <w:tcPr>
            <w:tcW w:w="0" w:type="auto"/>
          </w:tcPr>
          <w:p w14:paraId="48640C6B" w14:textId="5C47967E" w:rsidR="003243DC" w:rsidRPr="00C7512B" w:rsidRDefault="003243DC" w:rsidP="003243DC">
            <w:pPr>
              <w:pStyle w:val="PlainText"/>
              <w:rPr>
                <w:i/>
                <w:sz w:val="18"/>
                <w:szCs w:val="18"/>
              </w:rPr>
            </w:pPr>
            <w:r w:rsidRPr="00C7512B">
              <w:rPr>
                <w:i/>
                <w:sz w:val="18"/>
                <w:szCs w:val="18"/>
              </w:rPr>
              <w:t>3b</w:t>
            </w:r>
          </w:p>
        </w:tc>
        <w:tc>
          <w:tcPr>
            <w:tcW w:w="0" w:type="auto"/>
          </w:tcPr>
          <w:p w14:paraId="2FAB5A2E" w14:textId="0E720CDC" w:rsidR="003243DC" w:rsidRPr="003243DC" w:rsidRDefault="003243DC" w:rsidP="003243DC">
            <w:pPr>
              <w:pStyle w:val="PlainText"/>
              <w:rPr>
                <w:sz w:val="18"/>
                <w:szCs w:val="18"/>
              </w:rPr>
            </w:pPr>
            <w:r w:rsidRPr="003243DC">
              <w:rPr>
                <w:sz w:val="18"/>
                <w:szCs w:val="18"/>
              </w:rPr>
              <w:t xml:space="preserve"> 119.125   16.000   475.0 0.511E-01 0.375E+01 0.672E+01 0.143E+00 0.132E+01 0.775E+00 0.236E+00 0.000E+00</w:t>
            </w:r>
          </w:p>
        </w:tc>
      </w:tr>
      <w:tr w:rsidR="003243DC" w:rsidRPr="003243DC" w14:paraId="5654EC36" w14:textId="77777777" w:rsidTr="003243DC">
        <w:tc>
          <w:tcPr>
            <w:tcW w:w="0" w:type="auto"/>
          </w:tcPr>
          <w:p w14:paraId="655C60A2" w14:textId="5FFE7578" w:rsidR="003243DC" w:rsidRPr="00C7512B" w:rsidRDefault="003243DC" w:rsidP="003243DC">
            <w:pPr>
              <w:pStyle w:val="PlainText"/>
              <w:rPr>
                <w:i/>
                <w:sz w:val="18"/>
                <w:szCs w:val="18"/>
              </w:rPr>
            </w:pPr>
            <w:r w:rsidRPr="00C7512B">
              <w:rPr>
                <w:i/>
                <w:sz w:val="18"/>
                <w:szCs w:val="18"/>
              </w:rPr>
              <w:t>3c</w:t>
            </w:r>
          </w:p>
        </w:tc>
        <w:tc>
          <w:tcPr>
            <w:tcW w:w="0" w:type="auto"/>
          </w:tcPr>
          <w:p w14:paraId="7172A5F0" w14:textId="413D3D10" w:rsidR="003243DC" w:rsidRPr="003243DC" w:rsidRDefault="003243DC" w:rsidP="003243DC">
            <w:pPr>
              <w:pStyle w:val="PlainText"/>
              <w:rPr>
                <w:sz w:val="18"/>
                <w:szCs w:val="18"/>
              </w:rPr>
            </w:pPr>
            <w:r w:rsidRPr="003243DC">
              <w:rPr>
                <w:sz w:val="18"/>
                <w:szCs w:val="18"/>
              </w:rPr>
              <w:t xml:space="preserve"> 119.125   16.000   975.0 0.358E-02 0.242E+01 0.613E+01 0.169E+00 0.200E+01 0.139E+01 0.428E+00 0.000E+00</w:t>
            </w:r>
          </w:p>
        </w:tc>
      </w:tr>
      <w:tr w:rsidR="003243DC" w:rsidRPr="003243DC" w14:paraId="1CB9AF8F" w14:textId="77777777" w:rsidTr="003243DC">
        <w:tc>
          <w:tcPr>
            <w:tcW w:w="0" w:type="auto"/>
          </w:tcPr>
          <w:p w14:paraId="64D0C0B1" w14:textId="1A8E9F7B" w:rsidR="003243DC" w:rsidRPr="00C7512B" w:rsidRDefault="003243DC" w:rsidP="003243DC">
            <w:pPr>
              <w:pStyle w:val="PlainText"/>
              <w:rPr>
                <w:i/>
                <w:sz w:val="18"/>
                <w:szCs w:val="18"/>
              </w:rPr>
            </w:pPr>
            <w:r w:rsidRPr="00C7512B">
              <w:rPr>
                <w:i/>
                <w:sz w:val="18"/>
                <w:szCs w:val="18"/>
              </w:rPr>
              <w:t>3d</w:t>
            </w:r>
          </w:p>
        </w:tc>
        <w:tc>
          <w:tcPr>
            <w:tcW w:w="0" w:type="auto"/>
          </w:tcPr>
          <w:p w14:paraId="12F6AF8F" w14:textId="23F40E2E" w:rsidR="003243DC" w:rsidRPr="003243DC" w:rsidRDefault="003243DC" w:rsidP="003243DC">
            <w:pPr>
              <w:pStyle w:val="PlainText"/>
              <w:rPr>
                <w:sz w:val="18"/>
                <w:szCs w:val="18"/>
              </w:rPr>
            </w:pPr>
            <w:r w:rsidRPr="003243DC">
              <w:rPr>
                <w:sz w:val="18"/>
                <w:szCs w:val="18"/>
              </w:rPr>
              <w:t xml:space="preserve"> 119.125   16.000  2475.0 0.000E+00 0.158E+01 0.553E+01 0.192E+00 0.283E+01 0.229E+01 0.724E+00 0.000E+00</w:t>
            </w:r>
          </w:p>
        </w:tc>
      </w:tr>
      <w:tr w:rsidR="003243DC" w:rsidRPr="003243DC" w14:paraId="3C49CC90" w14:textId="77777777" w:rsidTr="003243DC">
        <w:tc>
          <w:tcPr>
            <w:tcW w:w="0" w:type="auto"/>
          </w:tcPr>
          <w:p w14:paraId="5A06EB8E" w14:textId="45913F6B" w:rsidR="003243DC" w:rsidRPr="00C7512B" w:rsidRDefault="003243DC" w:rsidP="003243DC">
            <w:pPr>
              <w:pStyle w:val="PlainText"/>
              <w:rPr>
                <w:i/>
                <w:sz w:val="18"/>
                <w:szCs w:val="18"/>
              </w:rPr>
            </w:pPr>
            <w:r w:rsidRPr="00C7512B">
              <w:rPr>
                <w:i/>
                <w:sz w:val="18"/>
                <w:szCs w:val="18"/>
              </w:rPr>
              <w:t>3e</w:t>
            </w:r>
          </w:p>
        </w:tc>
        <w:tc>
          <w:tcPr>
            <w:tcW w:w="0" w:type="auto"/>
          </w:tcPr>
          <w:p w14:paraId="1A90B3AE" w14:textId="377D392B" w:rsidR="003243DC" w:rsidRPr="003243DC" w:rsidRDefault="003243DC" w:rsidP="003243DC">
            <w:pPr>
              <w:pStyle w:val="PlainText"/>
              <w:rPr>
                <w:sz w:val="18"/>
                <w:szCs w:val="18"/>
              </w:rPr>
            </w:pPr>
            <w:r w:rsidRPr="003243DC">
              <w:rPr>
                <w:sz w:val="18"/>
                <w:szCs w:val="18"/>
              </w:rPr>
              <w:t xml:space="preserve"> 119.125   16.000 10000.0 0.000E+00 </w:t>
            </w:r>
            <w:proofErr w:type="spellStart"/>
            <w:r w:rsidRPr="003243DC">
              <w:rPr>
                <w:sz w:val="18"/>
                <w:szCs w:val="18"/>
              </w:rPr>
              <w:t>0.000E+00</w:t>
            </w:r>
            <w:proofErr w:type="spellEnd"/>
            <w:r w:rsidRPr="003243DC">
              <w:rPr>
                <w:sz w:val="18"/>
                <w:szCs w:val="18"/>
              </w:rPr>
              <w:t xml:space="preserve"> 0.154E+01 0.177E+00 0.670E+01 0.110E+02 0.486E+01 0.000E+00</w:t>
            </w:r>
          </w:p>
        </w:tc>
      </w:tr>
    </w:tbl>
    <w:p w14:paraId="554BDEEA" w14:textId="77777777" w:rsidR="003243DC" w:rsidRDefault="003243DC"/>
    <w:p w14:paraId="18DAE410" w14:textId="1E565CB1" w:rsidR="003243DC" w:rsidRDefault="003243DC" w:rsidP="003243DC">
      <w:pPr>
        <w:pStyle w:val="Comment"/>
      </w:pPr>
      <w:r w:rsidRPr="00C7512B">
        <w:rPr>
          <w:i/>
        </w:rPr>
        <w:t>1</w:t>
      </w:r>
      <w:r>
        <w:t xml:space="preserve"> – exposure location</w:t>
      </w:r>
    </w:p>
    <w:p w14:paraId="01C93080" w14:textId="298E14F5" w:rsidR="003243DC" w:rsidRDefault="003243DC" w:rsidP="003243DC">
      <w:pPr>
        <w:pStyle w:val="Comment"/>
      </w:pPr>
      <w:r w:rsidRPr="00C7512B">
        <w:rPr>
          <w:i/>
        </w:rPr>
        <w:t>2a-e</w:t>
      </w:r>
      <w:r>
        <w:t xml:space="preserve"> </w:t>
      </w:r>
      <w:r w:rsidR="00C7512B">
        <w:t xml:space="preserve">- </w:t>
      </w:r>
      <w:r>
        <w:t>center of source segment, return period, relative contribution to the hazard at the exposure location for different epsilon bins.</w:t>
      </w:r>
    </w:p>
    <w:p w14:paraId="722EC300" w14:textId="44A484E5" w:rsidR="003243DC" w:rsidRDefault="003243DC" w:rsidP="003243DC">
      <w:pPr>
        <w:pStyle w:val="Comment"/>
      </w:pPr>
      <w:r w:rsidRPr="00C7512B">
        <w:rPr>
          <w:i/>
        </w:rPr>
        <w:t>3a-e</w:t>
      </w:r>
      <w:r>
        <w:t xml:space="preserve"> </w:t>
      </w:r>
      <w:r w:rsidR="00C7512B">
        <w:t xml:space="preserve">- </w:t>
      </w:r>
      <w:r>
        <w:t xml:space="preserve">same as </w:t>
      </w:r>
      <w:r w:rsidRPr="00C7512B">
        <w:rPr>
          <w:i/>
        </w:rPr>
        <w:t>2a-e</w:t>
      </w:r>
      <w:r w:rsidR="00C7512B">
        <w:t xml:space="preserve"> </w:t>
      </w:r>
      <w:r>
        <w:t>for the next fault segment</w:t>
      </w:r>
    </w:p>
    <w:p w14:paraId="6264FD1D" w14:textId="77777777" w:rsidR="003243DC" w:rsidRDefault="003243DC"/>
    <w:p w14:paraId="156DF6A9" w14:textId="2CBEE3AE" w:rsidR="00545D4E" w:rsidRDefault="00545D4E">
      <w:r>
        <w:t>Subfault disaggregation (e.g. D-0002):</w:t>
      </w:r>
    </w:p>
    <w:tbl>
      <w:tblPr>
        <w:tblStyle w:val="TableGrid"/>
        <w:tblW w:w="0" w:type="auto"/>
        <w:tblLook w:val="04A0" w:firstRow="1" w:lastRow="0" w:firstColumn="1" w:lastColumn="0" w:noHBand="0" w:noVBand="1"/>
      </w:tblPr>
      <w:tblGrid>
        <w:gridCol w:w="343"/>
        <w:gridCol w:w="11684"/>
      </w:tblGrid>
      <w:tr w:rsidR="00C7512B" w:rsidRPr="00545D4E" w14:paraId="20DC376E" w14:textId="77777777" w:rsidTr="00C7512B">
        <w:tc>
          <w:tcPr>
            <w:tcW w:w="0" w:type="auto"/>
            <w:gridSpan w:val="2"/>
          </w:tcPr>
          <w:p w14:paraId="5F4CD034" w14:textId="3B4736F3" w:rsidR="00C7512B" w:rsidRPr="00C7512B" w:rsidRDefault="00C7512B" w:rsidP="00BE6932">
            <w:pPr>
              <w:pStyle w:val="PlainText"/>
              <w:rPr>
                <w:b/>
              </w:rPr>
            </w:pPr>
            <w:r w:rsidRPr="00C7512B">
              <w:rPr>
                <w:b/>
              </w:rPr>
              <w:t>D-0002</w:t>
            </w:r>
          </w:p>
        </w:tc>
      </w:tr>
      <w:tr w:rsidR="00545D4E" w:rsidRPr="00545D4E" w14:paraId="376D4981" w14:textId="77777777" w:rsidTr="00545D4E">
        <w:tc>
          <w:tcPr>
            <w:tcW w:w="0" w:type="auto"/>
          </w:tcPr>
          <w:p w14:paraId="6C96DCBE" w14:textId="2A2D15A5" w:rsidR="00545D4E" w:rsidRPr="00C7512B" w:rsidRDefault="00545D4E" w:rsidP="00BE6932">
            <w:pPr>
              <w:pStyle w:val="PlainText"/>
              <w:rPr>
                <w:i/>
              </w:rPr>
            </w:pPr>
            <w:r w:rsidRPr="00C7512B">
              <w:rPr>
                <w:i/>
              </w:rPr>
              <w:t>1</w:t>
            </w:r>
          </w:p>
        </w:tc>
        <w:tc>
          <w:tcPr>
            <w:tcW w:w="0" w:type="auto"/>
          </w:tcPr>
          <w:p w14:paraId="0963096D" w14:textId="7252C685" w:rsidR="00545D4E" w:rsidRPr="00545D4E" w:rsidRDefault="00545D4E" w:rsidP="00BE6932">
            <w:pPr>
              <w:pStyle w:val="PlainText"/>
            </w:pPr>
            <w:r w:rsidRPr="00545D4E">
              <w:t>114.929   22.640    1.053  0.46818E+01  0.11581E+02  0.14743E+02  0.19999E+02  0.38581E+02</w:t>
            </w:r>
          </w:p>
        </w:tc>
      </w:tr>
      <w:tr w:rsidR="00545D4E" w:rsidRPr="00545D4E" w14:paraId="65B0A576" w14:textId="77777777" w:rsidTr="00545D4E">
        <w:tc>
          <w:tcPr>
            <w:tcW w:w="0" w:type="auto"/>
          </w:tcPr>
          <w:p w14:paraId="6429DFC9" w14:textId="1EA431DC" w:rsidR="00545D4E" w:rsidRPr="00C7512B" w:rsidRDefault="00545D4E" w:rsidP="00BE6932">
            <w:pPr>
              <w:pStyle w:val="PlainText"/>
              <w:rPr>
                <w:i/>
              </w:rPr>
            </w:pPr>
            <w:r w:rsidRPr="00C7512B">
              <w:rPr>
                <w:i/>
              </w:rPr>
              <w:t>2</w:t>
            </w:r>
          </w:p>
        </w:tc>
        <w:tc>
          <w:tcPr>
            <w:tcW w:w="0" w:type="auto"/>
          </w:tcPr>
          <w:p w14:paraId="76A9A876" w14:textId="729F4BBF" w:rsidR="00545D4E" w:rsidRPr="00545D4E" w:rsidRDefault="00545D4E" w:rsidP="00BE6932">
            <w:pPr>
              <w:pStyle w:val="PlainText"/>
            </w:pPr>
            <w:r w:rsidRPr="00545D4E">
              <w:t xml:space="preserve"> 120.186   13.307    6.470  0.89818E+00  0.10026E+01  0.15764E+01  0.24699E+01  0.13470E+02</w:t>
            </w:r>
          </w:p>
        </w:tc>
      </w:tr>
      <w:tr w:rsidR="00545D4E" w:rsidRPr="00545D4E" w14:paraId="5A875FB3" w14:textId="77777777" w:rsidTr="00545D4E">
        <w:tc>
          <w:tcPr>
            <w:tcW w:w="0" w:type="auto"/>
          </w:tcPr>
          <w:p w14:paraId="4E1C4A8E" w14:textId="1C199360" w:rsidR="00545D4E" w:rsidRPr="00C7512B" w:rsidRDefault="00545D4E" w:rsidP="00BE6932">
            <w:pPr>
              <w:pStyle w:val="PlainText"/>
              <w:rPr>
                <w:i/>
              </w:rPr>
            </w:pPr>
            <w:r w:rsidRPr="00C7512B">
              <w:rPr>
                <w:i/>
              </w:rPr>
              <w:t>.</w:t>
            </w:r>
          </w:p>
        </w:tc>
        <w:tc>
          <w:tcPr>
            <w:tcW w:w="0" w:type="auto"/>
          </w:tcPr>
          <w:p w14:paraId="44C87D9A" w14:textId="357B1689" w:rsidR="00545D4E" w:rsidRPr="00545D4E" w:rsidRDefault="00545D4E" w:rsidP="00BE6932">
            <w:pPr>
              <w:pStyle w:val="PlainText"/>
            </w:pPr>
            <w:r w:rsidRPr="00545D4E">
              <w:t xml:space="preserve"> 120.440   13.665   19.410  0.13555E+01  0.10442E+01  0.15831E+01  0.24702E+01  0.13470E+02</w:t>
            </w:r>
          </w:p>
        </w:tc>
      </w:tr>
      <w:tr w:rsidR="00545D4E" w:rsidRPr="00545D4E" w14:paraId="44DC4EAE" w14:textId="77777777" w:rsidTr="00545D4E">
        <w:tc>
          <w:tcPr>
            <w:tcW w:w="0" w:type="auto"/>
          </w:tcPr>
          <w:p w14:paraId="72CB8F14" w14:textId="1C37842C" w:rsidR="00545D4E" w:rsidRPr="00C7512B" w:rsidRDefault="00545D4E" w:rsidP="00BE6932">
            <w:pPr>
              <w:pStyle w:val="PlainText"/>
              <w:rPr>
                <w:i/>
              </w:rPr>
            </w:pPr>
            <w:r w:rsidRPr="00C7512B">
              <w:rPr>
                <w:i/>
              </w:rPr>
              <w:t>.</w:t>
            </w:r>
          </w:p>
        </w:tc>
        <w:tc>
          <w:tcPr>
            <w:tcW w:w="0" w:type="auto"/>
          </w:tcPr>
          <w:p w14:paraId="166F3F4E" w14:textId="2E64F9B0" w:rsidR="00545D4E" w:rsidRPr="00545D4E" w:rsidRDefault="00545D4E" w:rsidP="00BE6932">
            <w:pPr>
              <w:pStyle w:val="PlainText"/>
            </w:pPr>
            <w:r w:rsidRPr="00545D4E">
              <w:t xml:space="preserve"> 119.805   13.562    6.470  0.24679E+01  0.22986E+01  0.33791E+01  0.51960E+01  0.27796E+02</w:t>
            </w:r>
          </w:p>
        </w:tc>
      </w:tr>
      <w:tr w:rsidR="00545D4E" w:rsidRPr="00545D4E" w14:paraId="272124B5" w14:textId="77777777" w:rsidTr="00545D4E">
        <w:tc>
          <w:tcPr>
            <w:tcW w:w="0" w:type="auto"/>
          </w:tcPr>
          <w:p w14:paraId="6AE9BA71" w14:textId="18D64B9A" w:rsidR="00545D4E" w:rsidRPr="00C7512B" w:rsidRDefault="00545D4E" w:rsidP="00BE6932">
            <w:pPr>
              <w:pStyle w:val="PlainText"/>
              <w:rPr>
                <w:i/>
              </w:rPr>
            </w:pPr>
            <w:r w:rsidRPr="00C7512B">
              <w:rPr>
                <w:i/>
              </w:rPr>
              <w:t>.</w:t>
            </w:r>
          </w:p>
        </w:tc>
        <w:tc>
          <w:tcPr>
            <w:tcW w:w="0" w:type="auto"/>
          </w:tcPr>
          <w:p w14:paraId="52C33DA8" w14:textId="063CF0AC" w:rsidR="00545D4E" w:rsidRPr="00545D4E" w:rsidRDefault="00545D4E" w:rsidP="00BE6932">
            <w:pPr>
              <w:pStyle w:val="PlainText"/>
            </w:pPr>
            <w:r w:rsidRPr="00545D4E">
              <w:t xml:space="preserve"> 120.059   13.920   19.410  0.38063E+01  0.24164E+01  0.34076E+01  0.51963E+01  0.27796E+02</w:t>
            </w:r>
          </w:p>
        </w:tc>
      </w:tr>
      <w:tr w:rsidR="00545D4E" w:rsidRPr="00545D4E" w14:paraId="72A02441" w14:textId="77777777" w:rsidTr="00545D4E">
        <w:tc>
          <w:tcPr>
            <w:tcW w:w="0" w:type="auto"/>
          </w:tcPr>
          <w:p w14:paraId="2AD29D1F" w14:textId="701F0E96" w:rsidR="00545D4E" w:rsidRPr="00C7512B" w:rsidRDefault="00545D4E" w:rsidP="00BE6932">
            <w:pPr>
              <w:pStyle w:val="PlainText"/>
              <w:rPr>
                <w:i/>
              </w:rPr>
            </w:pPr>
            <w:r w:rsidRPr="00C7512B">
              <w:rPr>
                <w:i/>
              </w:rPr>
              <w:t>.</w:t>
            </w:r>
          </w:p>
        </w:tc>
        <w:tc>
          <w:tcPr>
            <w:tcW w:w="0" w:type="auto"/>
          </w:tcPr>
          <w:p w14:paraId="3D8A02F4" w14:textId="23A27797" w:rsidR="00545D4E" w:rsidRPr="00545D4E" w:rsidRDefault="00545D4E" w:rsidP="00BE6932">
            <w:pPr>
              <w:pStyle w:val="PlainText"/>
            </w:pPr>
            <w:r w:rsidRPr="00545D4E">
              <w:t xml:space="preserve"> 119.422   13.816    6.470  0.38834E+01  0.30815E+01  0.42825E+01  0.64207E+01  0.32584E+02</w:t>
            </w:r>
          </w:p>
        </w:tc>
      </w:tr>
      <w:tr w:rsidR="00545D4E" w:rsidRPr="00545D4E" w14:paraId="6471C2D9" w14:textId="77777777" w:rsidTr="00545D4E">
        <w:tc>
          <w:tcPr>
            <w:tcW w:w="0" w:type="auto"/>
          </w:tcPr>
          <w:p w14:paraId="44FFF37F" w14:textId="727F80CF" w:rsidR="00545D4E" w:rsidRPr="00C7512B" w:rsidRDefault="00545D4E" w:rsidP="00BE6932">
            <w:pPr>
              <w:pStyle w:val="PlainText"/>
              <w:rPr>
                <w:i/>
              </w:rPr>
            </w:pPr>
            <w:r w:rsidRPr="00C7512B">
              <w:rPr>
                <w:i/>
              </w:rPr>
              <w:t>.</w:t>
            </w:r>
          </w:p>
        </w:tc>
        <w:tc>
          <w:tcPr>
            <w:tcW w:w="0" w:type="auto"/>
          </w:tcPr>
          <w:p w14:paraId="049BB4BF" w14:textId="6CE269C1" w:rsidR="00545D4E" w:rsidRPr="00545D4E" w:rsidRDefault="00545D4E" w:rsidP="00BE6932">
            <w:pPr>
              <w:pStyle w:val="PlainText"/>
            </w:pPr>
            <w:r w:rsidRPr="00545D4E">
              <w:t xml:space="preserve"> 119.676   14.175   19.410  0.57288E+01  0.32165E+01  0.43127E+01  0.64221E+01  0.32584E+02</w:t>
            </w:r>
          </w:p>
        </w:tc>
      </w:tr>
    </w:tbl>
    <w:p w14:paraId="369C7EF2" w14:textId="662AC328" w:rsidR="00545D4E" w:rsidRDefault="00545D4E" w:rsidP="00545D4E">
      <w:pPr>
        <w:pStyle w:val="Comment"/>
      </w:pPr>
      <w:r w:rsidRPr="00C7512B">
        <w:rPr>
          <w:i/>
        </w:rPr>
        <w:t>1</w:t>
      </w:r>
      <w:r>
        <w:t xml:space="preserve"> – exposure location and exceedance waveheights</w:t>
      </w:r>
    </w:p>
    <w:p w14:paraId="2BF16134" w14:textId="59D078FE" w:rsidR="00545D4E" w:rsidRDefault="00545D4E" w:rsidP="00545D4E">
      <w:pPr>
        <w:pStyle w:val="Comment"/>
      </w:pPr>
      <w:r w:rsidRPr="00C7512B">
        <w:rPr>
          <w:i/>
        </w:rPr>
        <w:t>2</w:t>
      </w:r>
      <w:r>
        <w:t xml:space="preserve"> – location of subfault (lon lat dep) relative contribution to the hazard from each subfault for the 5 different return periods.</w:t>
      </w:r>
    </w:p>
    <w:p w14:paraId="2927E363" w14:textId="2FDF3FE0" w:rsidR="00A174F0" w:rsidRDefault="00A174F0" w:rsidP="00482E4C"/>
    <w:p w14:paraId="652A2655" w14:textId="2B1EFBFE" w:rsidR="00385D17" w:rsidRDefault="0009468D">
      <w:r>
        <w:br w:type="page"/>
      </w:r>
    </w:p>
    <w:p w14:paraId="6E2E156E" w14:textId="06A1944A" w:rsidR="00024B74" w:rsidRDefault="00024B74" w:rsidP="00024B74">
      <w:pPr>
        <w:pStyle w:val="Subtitle"/>
      </w:pPr>
      <w:r>
        <w:lastRenderedPageBreak/>
        <w:t>A-5 edgrn</w:t>
      </w:r>
    </w:p>
    <w:p w14:paraId="13B29B20" w14:textId="1804BC1F" w:rsidR="001B65D9" w:rsidRPr="001B65D9" w:rsidRDefault="001B65D9" w:rsidP="001B65D9">
      <w:pPr>
        <w:pStyle w:val="BodyText"/>
      </w:pPr>
      <w:r>
        <w:t>Edgrn prepares a library of displacement Green’s functions to be used by static-ed. The following input file shows some typical values for the parameters required:</w:t>
      </w:r>
    </w:p>
    <w:tbl>
      <w:tblPr>
        <w:tblStyle w:val="TableGrid"/>
        <w:tblW w:w="0" w:type="auto"/>
        <w:tblLook w:val="04A0" w:firstRow="1" w:lastRow="0" w:firstColumn="1" w:lastColumn="0" w:noHBand="0" w:noVBand="1"/>
      </w:tblPr>
      <w:tblGrid>
        <w:gridCol w:w="343"/>
        <w:gridCol w:w="8408"/>
        <w:gridCol w:w="3493"/>
      </w:tblGrid>
      <w:tr w:rsidR="00024B74" w:rsidRPr="005B11DB" w14:paraId="76F22156" w14:textId="77777777" w:rsidTr="00024B74">
        <w:tc>
          <w:tcPr>
            <w:tcW w:w="0" w:type="auto"/>
            <w:gridSpan w:val="3"/>
          </w:tcPr>
          <w:p w14:paraId="35AADD22" w14:textId="772F52DA" w:rsidR="00024B74" w:rsidRPr="005B11DB" w:rsidRDefault="00024B74" w:rsidP="00024B74">
            <w:pPr>
              <w:pStyle w:val="PlainText"/>
            </w:pPr>
            <w:proofErr w:type="spellStart"/>
            <w:r w:rsidRPr="005B11DB">
              <w:rPr>
                <w:b/>
              </w:rPr>
              <w:t>edgrn.inp</w:t>
            </w:r>
            <w:proofErr w:type="spellEnd"/>
          </w:p>
        </w:tc>
      </w:tr>
      <w:tr w:rsidR="00024B74" w:rsidRPr="005B11DB" w14:paraId="70C42304" w14:textId="77777777" w:rsidTr="00024B74">
        <w:tc>
          <w:tcPr>
            <w:tcW w:w="0" w:type="auto"/>
          </w:tcPr>
          <w:p w14:paraId="7FBB9D68" w14:textId="62B45FEB" w:rsidR="00024B74" w:rsidRPr="005B11DB" w:rsidRDefault="00024B74" w:rsidP="00024B74">
            <w:pPr>
              <w:pStyle w:val="PlainText"/>
            </w:pPr>
            <w:r>
              <w:t>1</w:t>
            </w:r>
          </w:p>
        </w:tc>
        <w:tc>
          <w:tcPr>
            <w:tcW w:w="0" w:type="auto"/>
          </w:tcPr>
          <w:p w14:paraId="301439DA" w14:textId="74DA8F62" w:rsidR="00024B74" w:rsidRPr="005B11DB" w:rsidRDefault="00024B74" w:rsidP="00024B74">
            <w:pPr>
              <w:pStyle w:val="PlainText"/>
            </w:pPr>
            <w:r w:rsidRPr="005B11DB">
              <w:t xml:space="preserve">0.00d+00                              </w:t>
            </w:r>
          </w:p>
        </w:tc>
        <w:tc>
          <w:tcPr>
            <w:tcW w:w="0" w:type="auto"/>
          </w:tcPr>
          <w:p w14:paraId="12FC3684" w14:textId="4D0AA322" w:rsidR="00024B74" w:rsidRPr="005B11DB" w:rsidRDefault="00024B74" w:rsidP="00024B74">
            <w:pPr>
              <w:pStyle w:val="PlainText"/>
            </w:pPr>
            <w:proofErr w:type="spellStart"/>
            <w:r w:rsidRPr="005B11DB">
              <w:t>obs_depth</w:t>
            </w:r>
            <w:proofErr w:type="spellEnd"/>
            <w:r w:rsidRPr="005B11DB">
              <w:t>;</w:t>
            </w:r>
          </w:p>
        </w:tc>
      </w:tr>
      <w:tr w:rsidR="00024B74" w:rsidRPr="005B11DB" w14:paraId="01B78473" w14:textId="77777777" w:rsidTr="00024B74">
        <w:tc>
          <w:tcPr>
            <w:tcW w:w="0" w:type="auto"/>
          </w:tcPr>
          <w:p w14:paraId="21408E70" w14:textId="3CD0B2EE" w:rsidR="00024B74" w:rsidRPr="005B11DB" w:rsidRDefault="00024B74" w:rsidP="00024B74">
            <w:pPr>
              <w:pStyle w:val="PlainText"/>
            </w:pPr>
            <w:r>
              <w:t>2</w:t>
            </w:r>
          </w:p>
        </w:tc>
        <w:tc>
          <w:tcPr>
            <w:tcW w:w="0" w:type="auto"/>
          </w:tcPr>
          <w:p w14:paraId="2F805215" w14:textId="5B9293E5" w:rsidR="00024B74" w:rsidRPr="005B11DB" w:rsidRDefault="00024B74" w:rsidP="00024B74">
            <w:pPr>
              <w:pStyle w:val="PlainText"/>
            </w:pPr>
            <w:r w:rsidRPr="005B11DB">
              <w:t xml:space="preserve"> 601  0.00d+00  300.00d+03               </w:t>
            </w:r>
          </w:p>
        </w:tc>
        <w:tc>
          <w:tcPr>
            <w:tcW w:w="0" w:type="auto"/>
          </w:tcPr>
          <w:p w14:paraId="68D9AC65" w14:textId="2C538FCA" w:rsidR="00024B74" w:rsidRPr="005B11DB" w:rsidRDefault="00024B74" w:rsidP="005B11DB">
            <w:pPr>
              <w:pStyle w:val="PlainText"/>
            </w:pPr>
            <w:r>
              <w:t xml:space="preserve">No. distances, </w:t>
            </w:r>
            <w:proofErr w:type="spellStart"/>
            <w:r>
              <w:t>rmin</w:t>
            </w:r>
            <w:proofErr w:type="spellEnd"/>
            <w:r>
              <w:t xml:space="preserve">, </w:t>
            </w:r>
            <w:proofErr w:type="spellStart"/>
            <w:r>
              <w:t>rmax</w:t>
            </w:r>
            <w:proofErr w:type="spellEnd"/>
            <w:r w:rsidRPr="005B11DB">
              <w:t>;</w:t>
            </w:r>
          </w:p>
        </w:tc>
      </w:tr>
      <w:tr w:rsidR="00024B74" w:rsidRPr="005B11DB" w14:paraId="796ABD92" w14:textId="77777777" w:rsidTr="00024B74">
        <w:tc>
          <w:tcPr>
            <w:tcW w:w="0" w:type="auto"/>
          </w:tcPr>
          <w:p w14:paraId="0C1B4268" w14:textId="2D6D3844" w:rsidR="00024B74" w:rsidRPr="005B11DB" w:rsidRDefault="00024B74" w:rsidP="00024B74">
            <w:pPr>
              <w:pStyle w:val="PlainText"/>
            </w:pPr>
            <w:r>
              <w:t>3</w:t>
            </w:r>
          </w:p>
        </w:tc>
        <w:tc>
          <w:tcPr>
            <w:tcW w:w="0" w:type="auto"/>
          </w:tcPr>
          <w:p w14:paraId="7860D683" w14:textId="44A514C9" w:rsidR="00024B74" w:rsidRPr="005B11DB" w:rsidRDefault="00024B74" w:rsidP="00024B74">
            <w:pPr>
              <w:pStyle w:val="PlainText"/>
            </w:pPr>
            <w:r w:rsidRPr="005B11DB">
              <w:t xml:space="preserve">  50  0.00d+00   75.00d+03               </w:t>
            </w:r>
          </w:p>
        </w:tc>
        <w:tc>
          <w:tcPr>
            <w:tcW w:w="0" w:type="auto"/>
          </w:tcPr>
          <w:p w14:paraId="36125C46" w14:textId="2B1D8736" w:rsidR="00024B74" w:rsidRPr="005B11DB" w:rsidRDefault="00024B74" w:rsidP="00024B74">
            <w:pPr>
              <w:pStyle w:val="PlainText"/>
            </w:pPr>
            <w:r>
              <w:t xml:space="preserve">No. depths, </w:t>
            </w:r>
            <w:proofErr w:type="spellStart"/>
            <w:r>
              <w:t>dmin</w:t>
            </w:r>
            <w:proofErr w:type="spellEnd"/>
            <w:r>
              <w:t xml:space="preserve">, </w:t>
            </w:r>
            <w:proofErr w:type="spellStart"/>
            <w:r>
              <w:t>dmax</w:t>
            </w:r>
            <w:proofErr w:type="spellEnd"/>
            <w:r w:rsidRPr="005B11DB">
              <w:t>;</w:t>
            </w:r>
          </w:p>
        </w:tc>
      </w:tr>
      <w:tr w:rsidR="00024B74" w:rsidRPr="005B11DB" w14:paraId="510DE447" w14:textId="77777777" w:rsidTr="00024B74">
        <w:tc>
          <w:tcPr>
            <w:tcW w:w="0" w:type="auto"/>
          </w:tcPr>
          <w:p w14:paraId="07A45D85" w14:textId="52146072" w:rsidR="00024B74" w:rsidRPr="005B11DB" w:rsidRDefault="00024B74" w:rsidP="00024B74">
            <w:pPr>
              <w:pStyle w:val="PlainText"/>
            </w:pPr>
            <w:r>
              <w:t>4</w:t>
            </w:r>
          </w:p>
        </w:tc>
        <w:tc>
          <w:tcPr>
            <w:tcW w:w="0" w:type="auto"/>
          </w:tcPr>
          <w:p w14:paraId="0EF78992" w14:textId="0CCF4C07" w:rsidR="00024B74" w:rsidRPr="005B11DB" w:rsidRDefault="00024B74" w:rsidP="00024B74">
            <w:pPr>
              <w:pStyle w:val="PlainText"/>
            </w:pPr>
            <w:r w:rsidRPr="005B11DB">
              <w:t xml:space="preserve">12.0                            </w:t>
            </w:r>
          </w:p>
        </w:tc>
        <w:tc>
          <w:tcPr>
            <w:tcW w:w="0" w:type="auto"/>
          </w:tcPr>
          <w:p w14:paraId="49655F82" w14:textId="28593E04" w:rsidR="00024B74" w:rsidRPr="005B11DB" w:rsidRDefault="00024B74" w:rsidP="00024B74">
            <w:pPr>
              <w:pStyle w:val="PlainText"/>
            </w:pPr>
            <w:r>
              <w:t xml:space="preserve">sampling </w:t>
            </w:r>
            <w:r w:rsidRPr="005B11DB">
              <w:t>rate</w:t>
            </w:r>
          </w:p>
        </w:tc>
      </w:tr>
      <w:tr w:rsidR="00024B74" w:rsidRPr="005B11DB" w14:paraId="37D9CCFC" w14:textId="77777777" w:rsidTr="00024B74">
        <w:tc>
          <w:tcPr>
            <w:tcW w:w="0" w:type="auto"/>
          </w:tcPr>
          <w:p w14:paraId="0C0BC39E" w14:textId="72C4C3C9" w:rsidR="00024B74" w:rsidRPr="005B11DB" w:rsidRDefault="00024B74" w:rsidP="00024B74">
            <w:pPr>
              <w:pStyle w:val="PlainText"/>
            </w:pPr>
            <w:r>
              <w:t>5</w:t>
            </w:r>
          </w:p>
        </w:tc>
        <w:tc>
          <w:tcPr>
            <w:tcW w:w="0" w:type="auto"/>
          </w:tcPr>
          <w:p w14:paraId="1CFB60C5" w14:textId="47A47AE7" w:rsidR="00024B74" w:rsidRPr="005B11DB" w:rsidRDefault="00024B74" w:rsidP="00024B74">
            <w:pPr>
              <w:pStyle w:val="PlainText"/>
            </w:pPr>
            <w:r w:rsidRPr="005B11DB">
              <w:t>'./'  '</w:t>
            </w:r>
            <w:proofErr w:type="spellStart"/>
            <w:r w:rsidRPr="005B11DB">
              <w:t>o_green.ss</w:t>
            </w:r>
            <w:proofErr w:type="spellEnd"/>
            <w:r w:rsidRPr="005B11DB">
              <w:t xml:space="preserve">'  'o_green.ds'  'o_green.cl'  </w:t>
            </w:r>
          </w:p>
        </w:tc>
        <w:tc>
          <w:tcPr>
            <w:tcW w:w="0" w:type="auto"/>
          </w:tcPr>
          <w:p w14:paraId="72BC2B66" w14:textId="29821892" w:rsidR="00024B74" w:rsidRPr="005B11DB" w:rsidRDefault="00024B74" w:rsidP="00024B74">
            <w:pPr>
              <w:pStyle w:val="PlainText"/>
            </w:pPr>
            <w:r>
              <w:t xml:space="preserve">output </w:t>
            </w:r>
            <w:proofErr w:type="spellStart"/>
            <w:r>
              <w:t>dir,output</w:t>
            </w:r>
            <w:proofErr w:type="spellEnd"/>
            <w:r>
              <w:t xml:space="preserve"> files</w:t>
            </w:r>
          </w:p>
        </w:tc>
      </w:tr>
      <w:tr w:rsidR="00024B74" w:rsidRPr="005B11DB" w14:paraId="6F0CB4F8" w14:textId="77777777" w:rsidTr="00024B74">
        <w:tc>
          <w:tcPr>
            <w:tcW w:w="0" w:type="auto"/>
          </w:tcPr>
          <w:p w14:paraId="7E3A4528" w14:textId="0197F613" w:rsidR="00024B74" w:rsidRDefault="00024B74" w:rsidP="00024B74">
            <w:pPr>
              <w:pStyle w:val="PlainText"/>
            </w:pPr>
            <w:r>
              <w:t>6</w:t>
            </w:r>
          </w:p>
        </w:tc>
        <w:tc>
          <w:tcPr>
            <w:tcW w:w="0" w:type="auto"/>
          </w:tcPr>
          <w:p w14:paraId="3999ACCC" w14:textId="3A5C33C1" w:rsidR="00024B74" w:rsidRPr="005B11DB" w:rsidRDefault="00024B74" w:rsidP="00024B74">
            <w:pPr>
              <w:pStyle w:val="PlainText"/>
            </w:pPr>
            <w:r>
              <w:t>7</w:t>
            </w:r>
            <w:r w:rsidRPr="005B11DB">
              <w:t xml:space="preserve">                               </w:t>
            </w:r>
          </w:p>
        </w:tc>
        <w:tc>
          <w:tcPr>
            <w:tcW w:w="0" w:type="auto"/>
          </w:tcPr>
          <w:p w14:paraId="5786F25D" w14:textId="1146C3FE" w:rsidR="00024B74" w:rsidRPr="005B11DB" w:rsidRDefault="00024B74" w:rsidP="00024B74">
            <w:pPr>
              <w:pStyle w:val="PlainText"/>
            </w:pPr>
            <w:r>
              <w:t>No. layers</w:t>
            </w:r>
          </w:p>
        </w:tc>
      </w:tr>
      <w:tr w:rsidR="00024B74" w:rsidRPr="005B11DB" w14:paraId="35FF6160" w14:textId="77777777" w:rsidTr="00024B74">
        <w:tc>
          <w:tcPr>
            <w:tcW w:w="0" w:type="auto"/>
          </w:tcPr>
          <w:p w14:paraId="5DDC17F9" w14:textId="3DC7FAB7" w:rsidR="00024B74" w:rsidRPr="005B11DB" w:rsidRDefault="00024B74" w:rsidP="00024B74">
            <w:pPr>
              <w:pStyle w:val="PlainText"/>
            </w:pPr>
            <w:r>
              <w:t>7</w:t>
            </w:r>
          </w:p>
        </w:tc>
        <w:tc>
          <w:tcPr>
            <w:tcW w:w="0" w:type="auto"/>
          </w:tcPr>
          <w:p w14:paraId="55879078" w14:textId="1C7C0BC4" w:rsidR="00024B74" w:rsidRPr="005B11DB" w:rsidRDefault="00024B74" w:rsidP="00024B74">
            <w:pPr>
              <w:pStyle w:val="PlainText"/>
            </w:pPr>
            <w:r w:rsidRPr="005B11DB">
              <w:t xml:space="preserve">  1      0.000d+03      4.5000d+03      2.4000d+03     2.7000d+03</w:t>
            </w:r>
          </w:p>
        </w:tc>
        <w:tc>
          <w:tcPr>
            <w:tcW w:w="0" w:type="auto"/>
          </w:tcPr>
          <w:p w14:paraId="4CBE2788" w14:textId="6ED431B6" w:rsidR="00024B74" w:rsidRPr="005B11DB" w:rsidRDefault="00024B74" w:rsidP="00024B74">
            <w:pPr>
              <w:pStyle w:val="PlainText"/>
            </w:pPr>
            <w:r>
              <w:t xml:space="preserve">#, depth, </w:t>
            </w:r>
            <w:proofErr w:type="spellStart"/>
            <w:r>
              <w:t>vp</w:t>
            </w:r>
            <w:proofErr w:type="spellEnd"/>
            <w:r>
              <w:t xml:space="preserve">, </w:t>
            </w:r>
            <w:proofErr w:type="spellStart"/>
            <w:r>
              <w:t>vp</w:t>
            </w:r>
            <w:proofErr w:type="spellEnd"/>
            <w:r>
              <w:t>, rho</w:t>
            </w:r>
          </w:p>
        </w:tc>
      </w:tr>
      <w:tr w:rsidR="00024B74" w:rsidRPr="005B11DB" w14:paraId="4F9815A6" w14:textId="77777777" w:rsidTr="00024B74">
        <w:tc>
          <w:tcPr>
            <w:tcW w:w="0" w:type="auto"/>
          </w:tcPr>
          <w:p w14:paraId="4698A34F" w14:textId="77777777" w:rsidR="00024B74" w:rsidRPr="005B11DB" w:rsidRDefault="00024B74" w:rsidP="00024B74">
            <w:pPr>
              <w:pStyle w:val="PlainText"/>
            </w:pPr>
          </w:p>
        </w:tc>
        <w:tc>
          <w:tcPr>
            <w:tcW w:w="0" w:type="auto"/>
          </w:tcPr>
          <w:p w14:paraId="214778F8" w14:textId="5F908705" w:rsidR="00024B74" w:rsidRPr="005B11DB" w:rsidRDefault="00024B74" w:rsidP="00024B74">
            <w:pPr>
              <w:pStyle w:val="PlainText"/>
            </w:pPr>
            <w:r w:rsidRPr="005B11DB">
              <w:t xml:space="preserve">  2      1.000d+03      4.5000d+03      2.4000d+03     2.7000d+03</w:t>
            </w:r>
          </w:p>
        </w:tc>
        <w:tc>
          <w:tcPr>
            <w:tcW w:w="0" w:type="auto"/>
          </w:tcPr>
          <w:p w14:paraId="4DF87472" w14:textId="5D841258" w:rsidR="00024B74" w:rsidRPr="005B11DB" w:rsidRDefault="00024B74" w:rsidP="005B11DB">
            <w:pPr>
              <w:pStyle w:val="PlainText"/>
              <w:jc w:val="center"/>
            </w:pPr>
            <w:r>
              <w:t>.</w:t>
            </w:r>
          </w:p>
        </w:tc>
      </w:tr>
      <w:tr w:rsidR="00024B74" w:rsidRPr="005B11DB" w14:paraId="074D6A5D" w14:textId="77777777" w:rsidTr="00024B74">
        <w:tc>
          <w:tcPr>
            <w:tcW w:w="0" w:type="auto"/>
          </w:tcPr>
          <w:p w14:paraId="55A26ABF" w14:textId="77777777" w:rsidR="00024B74" w:rsidRPr="005B11DB" w:rsidRDefault="00024B74" w:rsidP="00024B74">
            <w:pPr>
              <w:pStyle w:val="PlainText"/>
            </w:pPr>
          </w:p>
        </w:tc>
        <w:tc>
          <w:tcPr>
            <w:tcW w:w="0" w:type="auto"/>
          </w:tcPr>
          <w:p w14:paraId="18837226" w14:textId="68BDD507" w:rsidR="00024B74" w:rsidRPr="005B11DB" w:rsidRDefault="00024B74" w:rsidP="00024B74">
            <w:pPr>
              <w:pStyle w:val="PlainText"/>
            </w:pPr>
            <w:r w:rsidRPr="005B11DB">
              <w:t xml:space="preserve">  3      1.000d+03      5.6000d+03      3.3000d+03     2.7000d+03</w:t>
            </w:r>
          </w:p>
        </w:tc>
        <w:tc>
          <w:tcPr>
            <w:tcW w:w="0" w:type="auto"/>
          </w:tcPr>
          <w:p w14:paraId="05BEE46A" w14:textId="2EC0A44B" w:rsidR="00024B74" w:rsidRPr="005B11DB" w:rsidRDefault="00024B74" w:rsidP="005B11DB">
            <w:pPr>
              <w:pStyle w:val="PlainText"/>
              <w:jc w:val="center"/>
            </w:pPr>
            <w:r>
              <w:t>.</w:t>
            </w:r>
          </w:p>
        </w:tc>
      </w:tr>
      <w:tr w:rsidR="00024B74" w:rsidRPr="005B11DB" w14:paraId="30AEBE89" w14:textId="77777777" w:rsidTr="00024B74">
        <w:tc>
          <w:tcPr>
            <w:tcW w:w="0" w:type="auto"/>
          </w:tcPr>
          <w:p w14:paraId="5EE32F36" w14:textId="77777777" w:rsidR="00024B74" w:rsidRPr="005B11DB" w:rsidRDefault="00024B74" w:rsidP="00024B74">
            <w:pPr>
              <w:pStyle w:val="PlainText"/>
            </w:pPr>
          </w:p>
        </w:tc>
        <w:tc>
          <w:tcPr>
            <w:tcW w:w="0" w:type="auto"/>
          </w:tcPr>
          <w:p w14:paraId="3FF61993" w14:textId="52E60F3B" w:rsidR="00024B74" w:rsidRPr="005B11DB" w:rsidRDefault="00024B74" w:rsidP="00024B74">
            <w:pPr>
              <w:pStyle w:val="PlainText"/>
            </w:pPr>
            <w:r w:rsidRPr="005B11DB">
              <w:t xml:space="preserve">  4     13.000d+03      5.6000d+03      3.3000d+03     2.7000d+03</w:t>
            </w:r>
          </w:p>
        </w:tc>
        <w:tc>
          <w:tcPr>
            <w:tcW w:w="0" w:type="auto"/>
          </w:tcPr>
          <w:p w14:paraId="5F3FE12F" w14:textId="2F6BA16C" w:rsidR="00024B74" w:rsidRPr="005B11DB" w:rsidRDefault="00024B74" w:rsidP="005B11DB">
            <w:pPr>
              <w:pStyle w:val="PlainText"/>
              <w:jc w:val="center"/>
            </w:pPr>
            <w:r>
              <w:t>.</w:t>
            </w:r>
          </w:p>
        </w:tc>
      </w:tr>
      <w:tr w:rsidR="00024B74" w:rsidRPr="005B11DB" w14:paraId="0FD2E2A1" w14:textId="77777777" w:rsidTr="00024B74">
        <w:tc>
          <w:tcPr>
            <w:tcW w:w="0" w:type="auto"/>
          </w:tcPr>
          <w:p w14:paraId="5A5619DF" w14:textId="77777777" w:rsidR="00024B74" w:rsidRPr="005B11DB" w:rsidRDefault="00024B74" w:rsidP="00024B74">
            <w:pPr>
              <w:pStyle w:val="PlainText"/>
            </w:pPr>
          </w:p>
        </w:tc>
        <w:tc>
          <w:tcPr>
            <w:tcW w:w="0" w:type="auto"/>
          </w:tcPr>
          <w:p w14:paraId="3AD06E47" w14:textId="4C971038" w:rsidR="00024B74" w:rsidRPr="005B11DB" w:rsidRDefault="00024B74" w:rsidP="00024B74">
            <w:pPr>
              <w:pStyle w:val="PlainText"/>
            </w:pPr>
            <w:r w:rsidRPr="005B11DB">
              <w:t xml:space="preserve">  5     13.000d+03      6.2000d+03      3.7000d+03     2.9000d+03</w:t>
            </w:r>
          </w:p>
        </w:tc>
        <w:tc>
          <w:tcPr>
            <w:tcW w:w="0" w:type="auto"/>
          </w:tcPr>
          <w:p w14:paraId="692371D5" w14:textId="4F1C6D59" w:rsidR="00024B74" w:rsidRPr="005B11DB" w:rsidRDefault="00024B74" w:rsidP="005B11DB">
            <w:pPr>
              <w:pStyle w:val="PlainText"/>
              <w:jc w:val="center"/>
            </w:pPr>
            <w:r>
              <w:t>.</w:t>
            </w:r>
          </w:p>
        </w:tc>
      </w:tr>
      <w:tr w:rsidR="00024B74" w:rsidRPr="005B11DB" w14:paraId="0FF7B31A" w14:textId="77777777" w:rsidTr="00024B74">
        <w:tc>
          <w:tcPr>
            <w:tcW w:w="0" w:type="auto"/>
          </w:tcPr>
          <w:p w14:paraId="7ED7E9B7" w14:textId="77777777" w:rsidR="00024B74" w:rsidRPr="005B11DB" w:rsidRDefault="00024B74" w:rsidP="00024B74">
            <w:pPr>
              <w:pStyle w:val="PlainText"/>
            </w:pPr>
          </w:p>
        </w:tc>
        <w:tc>
          <w:tcPr>
            <w:tcW w:w="0" w:type="auto"/>
          </w:tcPr>
          <w:p w14:paraId="284D03B2" w14:textId="342B5E93" w:rsidR="00024B74" w:rsidRPr="005B11DB" w:rsidRDefault="00024B74" w:rsidP="00024B74">
            <w:pPr>
              <w:pStyle w:val="PlainText"/>
            </w:pPr>
            <w:r w:rsidRPr="005B11DB">
              <w:t xml:space="preserve">  6     30.000d+03      6.2000d+03      3.7000d+03     2.9000d+03</w:t>
            </w:r>
          </w:p>
        </w:tc>
        <w:tc>
          <w:tcPr>
            <w:tcW w:w="0" w:type="auto"/>
          </w:tcPr>
          <w:p w14:paraId="2D9388E6" w14:textId="109BC341" w:rsidR="00024B74" w:rsidRPr="005B11DB" w:rsidRDefault="00024B74" w:rsidP="005B11DB">
            <w:pPr>
              <w:pStyle w:val="PlainText"/>
              <w:jc w:val="center"/>
            </w:pPr>
            <w:r>
              <w:t>.</w:t>
            </w:r>
          </w:p>
        </w:tc>
      </w:tr>
      <w:tr w:rsidR="00024B74" w:rsidRPr="005B11DB" w14:paraId="240F718B" w14:textId="77777777" w:rsidTr="00024B74">
        <w:tc>
          <w:tcPr>
            <w:tcW w:w="0" w:type="auto"/>
          </w:tcPr>
          <w:p w14:paraId="4FAE09A2" w14:textId="77777777" w:rsidR="00024B74" w:rsidRPr="005B11DB" w:rsidRDefault="00024B74" w:rsidP="00024B74">
            <w:pPr>
              <w:pStyle w:val="PlainText"/>
            </w:pPr>
          </w:p>
        </w:tc>
        <w:tc>
          <w:tcPr>
            <w:tcW w:w="0" w:type="auto"/>
          </w:tcPr>
          <w:p w14:paraId="2C9EB43A" w14:textId="3C2E1A26" w:rsidR="00024B74" w:rsidRPr="005B11DB" w:rsidRDefault="00024B74" w:rsidP="00024B74">
            <w:pPr>
              <w:pStyle w:val="PlainText"/>
            </w:pPr>
            <w:r w:rsidRPr="005B11DB">
              <w:t xml:space="preserve">  7     30.000d+03      7.9000d+03      4.6000d+03     3.3000d+03</w:t>
            </w:r>
          </w:p>
        </w:tc>
        <w:tc>
          <w:tcPr>
            <w:tcW w:w="0" w:type="auto"/>
          </w:tcPr>
          <w:p w14:paraId="5F74EF5B" w14:textId="429E58E0" w:rsidR="00024B74" w:rsidRPr="005B11DB" w:rsidRDefault="00024B74" w:rsidP="005B11DB">
            <w:pPr>
              <w:pStyle w:val="PlainText"/>
              <w:jc w:val="center"/>
            </w:pPr>
            <w:r>
              <w:t>.</w:t>
            </w:r>
          </w:p>
        </w:tc>
      </w:tr>
    </w:tbl>
    <w:p w14:paraId="4254827E" w14:textId="77777777" w:rsidR="005B11DB" w:rsidRPr="00D15028" w:rsidRDefault="005B11DB" w:rsidP="00024B74">
      <w:pPr>
        <w:pStyle w:val="PlainText"/>
      </w:pPr>
    </w:p>
    <w:p w14:paraId="3E6A3FB5" w14:textId="6B1B5C58" w:rsidR="005B11DB" w:rsidRPr="001B65D9" w:rsidRDefault="001B65D9" w:rsidP="001B65D9">
      <w:pPr>
        <w:pStyle w:val="BodyText"/>
        <w:rPr>
          <w:rFonts w:eastAsiaTheme="majorEastAsia"/>
        </w:rPr>
      </w:pPr>
      <w:r w:rsidRPr="001B65D9">
        <w:rPr>
          <w:rFonts w:eastAsiaTheme="majorEastAsia"/>
        </w:rPr>
        <w:t>It is run as:</w:t>
      </w:r>
    </w:p>
    <w:tbl>
      <w:tblPr>
        <w:tblStyle w:val="TableGrid"/>
        <w:tblW w:w="0" w:type="auto"/>
        <w:tblLook w:val="04A0" w:firstRow="1" w:lastRow="0" w:firstColumn="1" w:lastColumn="0" w:noHBand="0" w:noVBand="1"/>
      </w:tblPr>
      <w:tblGrid>
        <w:gridCol w:w="2071"/>
      </w:tblGrid>
      <w:tr w:rsidR="00024B74" w:rsidRPr="00024B74" w14:paraId="1433BE64" w14:textId="77777777" w:rsidTr="00024B74">
        <w:tc>
          <w:tcPr>
            <w:tcW w:w="0" w:type="auto"/>
          </w:tcPr>
          <w:p w14:paraId="22258388" w14:textId="0B5F891A" w:rsidR="00024B74" w:rsidRPr="00024B74" w:rsidRDefault="001B65D9" w:rsidP="00024B74">
            <w:r>
              <w:t xml:space="preserve">&gt; </w:t>
            </w:r>
            <w:proofErr w:type="spellStart"/>
            <w:r w:rsidR="00024B74" w:rsidRPr="001B65D9">
              <w:rPr>
                <w:i/>
              </w:rPr>
              <w:t>edgrn</w:t>
            </w:r>
            <w:proofErr w:type="spellEnd"/>
            <w:r w:rsidR="00024B74" w:rsidRPr="001B65D9">
              <w:rPr>
                <w:i/>
              </w:rPr>
              <w:t>&lt;</w:t>
            </w:r>
            <w:proofErr w:type="spellStart"/>
            <w:r w:rsidR="00024B74" w:rsidRPr="001B65D9">
              <w:rPr>
                <w:i/>
              </w:rPr>
              <w:t>edgrn.inp</w:t>
            </w:r>
            <w:proofErr w:type="spellEnd"/>
          </w:p>
        </w:tc>
      </w:tr>
    </w:tbl>
    <w:p w14:paraId="785BEA5B" w14:textId="77777777" w:rsidR="005B11DB" w:rsidRDefault="005B11DB" w:rsidP="00C21261">
      <w:pPr>
        <w:pStyle w:val="BodyText"/>
        <w:rPr>
          <w:rStyle w:val="SubtitleChar"/>
          <w:i w:val="0"/>
        </w:rPr>
      </w:pPr>
    </w:p>
    <w:p w14:paraId="0447CFB9" w14:textId="58115B1C" w:rsidR="001B65D9" w:rsidRPr="001B65D9" w:rsidRDefault="001B65D9" w:rsidP="001B65D9">
      <w:pPr>
        <w:pStyle w:val="BodyText"/>
        <w:rPr>
          <w:rFonts w:eastAsiaTheme="majorEastAsia"/>
        </w:rPr>
      </w:pPr>
      <w:r w:rsidRPr="001B65D9">
        <w:rPr>
          <w:rFonts w:eastAsiaTheme="majorEastAsia"/>
        </w:rPr>
        <w:t xml:space="preserve">And the output consists of three files named (as shown in the input file): </w:t>
      </w:r>
      <w:proofErr w:type="spellStart"/>
      <w:r w:rsidRPr="001B65D9">
        <w:rPr>
          <w:rFonts w:eastAsiaTheme="majorEastAsia"/>
        </w:rPr>
        <w:t>o_green.ss</w:t>
      </w:r>
      <w:proofErr w:type="spellEnd"/>
      <w:r w:rsidRPr="001B65D9">
        <w:rPr>
          <w:rFonts w:eastAsiaTheme="majorEastAsia"/>
        </w:rPr>
        <w:t>, o_green.ds and o_green.cl.</w:t>
      </w:r>
    </w:p>
    <w:p w14:paraId="033309F3" w14:textId="54547990" w:rsidR="001B65D9" w:rsidRDefault="001B65D9" w:rsidP="001B65D9">
      <w:pPr>
        <w:pStyle w:val="Subtitle"/>
      </w:pPr>
      <w:r>
        <w:t>A-6 static-ed</w:t>
      </w:r>
    </w:p>
    <w:p w14:paraId="2CE124FB" w14:textId="15BE11F1" w:rsidR="001B65D9" w:rsidRDefault="001B65D9" w:rsidP="001B65D9">
      <w:pPr>
        <w:pStyle w:val="BodyText"/>
        <w:rPr>
          <w:rFonts w:eastAsiaTheme="majorEastAsia"/>
        </w:rPr>
      </w:pPr>
      <w:r>
        <w:rPr>
          <w:rFonts w:eastAsiaTheme="majorEastAsia"/>
        </w:rPr>
        <w:t xml:space="preserve">This is an adaptation from </w:t>
      </w:r>
      <w:proofErr w:type="spellStart"/>
      <w:r>
        <w:rPr>
          <w:rFonts w:eastAsiaTheme="majorEastAsia"/>
        </w:rPr>
        <w:t>edstat</w:t>
      </w:r>
      <w:proofErr w:type="spellEnd"/>
      <w:r>
        <w:rPr>
          <w:rFonts w:eastAsiaTheme="majorEastAsia"/>
        </w:rPr>
        <w:t xml:space="preserve"> (Wang et al, 2003), which computes surface displacement from slip on a rectangular fault. It reads a par file (e.g. </w:t>
      </w:r>
      <w:proofErr w:type="spellStart"/>
      <w:r>
        <w:rPr>
          <w:rFonts w:eastAsiaTheme="majorEastAsia"/>
        </w:rPr>
        <w:t>static.par</w:t>
      </w:r>
      <w:proofErr w:type="spellEnd"/>
      <w:r>
        <w:rPr>
          <w:rFonts w:eastAsiaTheme="majorEastAsia"/>
        </w:rPr>
        <w:t xml:space="preserve">) for output grid parameters (boundary coordinates, </w:t>
      </w:r>
      <w:proofErr w:type="spellStart"/>
      <w:r>
        <w:rPr>
          <w:rFonts w:eastAsiaTheme="majorEastAsia"/>
        </w:rPr>
        <w:t>gridspacing</w:t>
      </w:r>
      <w:proofErr w:type="spellEnd"/>
      <w:r>
        <w:rPr>
          <w:rFonts w:eastAsiaTheme="majorEastAsia"/>
        </w:rPr>
        <w:t>) and another file (or standard input) with the rupture parameters. The latter are in the format of i_invall-</w:t>
      </w:r>
      <w:r w:rsidRPr="001B65D9">
        <w:rPr>
          <w:rFonts w:eastAsiaTheme="majorEastAsia"/>
          <w:i/>
        </w:rPr>
        <w:t>faultname</w:t>
      </w:r>
      <w:r>
        <w:rPr>
          <w:rFonts w:eastAsiaTheme="majorEastAsia"/>
        </w:rPr>
        <w:t xml:space="preserve"> and we have included a script that loops over all the subfaults and computes displacement grids for each subfault. It expects the Green’s function files </w:t>
      </w:r>
      <w:proofErr w:type="spellStart"/>
      <w:r>
        <w:rPr>
          <w:rFonts w:eastAsiaTheme="majorEastAsia"/>
        </w:rPr>
        <w:t>o_green.ss</w:t>
      </w:r>
      <w:proofErr w:type="spellEnd"/>
      <w:r>
        <w:rPr>
          <w:rFonts w:eastAsiaTheme="majorEastAsia"/>
        </w:rPr>
        <w:t xml:space="preserve"> </w:t>
      </w:r>
      <w:proofErr w:type="spellStart"/>
      <w:r>
        <w:rPr>
          <w:rFonts w:eastAsiaTheme="majorEastAsia"/>
        </w:rPr>
        <w:t>etc</w:t>
      </w:r>
      <w:proofErr w:type="spellEnd"/>
      <w:r>
        <w:rPr>
          <w:rFonts w:eastAsiaTheme="majorEastAsia"/>
        </w:rPr>
        <w:t xml:space="preserve"> to be in the working directory. The par file has the following form:</w:t>
      </w:r>
    </w:p>
    <w:tbl>
      <w:tblPr>
        <w:tblStyle w:val="TableGrid"/>
        <w:tblW w:w="0" w:type="auto"/>
        <w:tblLook w:val="04A0" w:firstRow="1" w:lastRow="0" w:firstColumn="1" w:lastColumn="0" w:noHBand="0" w:noVBand="1"/>
      </w:tblPr>
      <w:tblGrid>
        <w:gridCol w:w="1603"/>
        <w:gridCol w:w="6644"/>
      </w:tblGrid>
      <w:tr w:rsidR="001B65D9" w:rsidRPr="001B65D9" w14:paraId="7D153B5A" w14:textId="77777777" w:rsidTr="001B65D9">
        <w:tc>
          <w:tcPr>
            <w:tcW w:w="0" w:type="auto"/>
            <w:gridSpan w:val="2"/>
          </w:tcPr>
          <w:p w14:paraId="2B83DF2B" w14:textId="129BC08D" w:rsidR="001B65D9" w:rsidRPr="001B65D9" w:rsidRDefault="001B65D9" w:rsidP="001B65D9">
            <w:pPr>
              <w:pStyle w:val="PlainText"/>
              <w:rPr>
                <w:b/>
              </w:rPr>
            </w:pPr>
            <w:proofErr w:type="spellStart"/>
            <w:r>
              <w:rPr>
                <w:b/>
              </w:rPr>
              <w:lastRenderedPageBreak/>
              <w:t>s</w:t>
            </w:r>
            <w:r w:rsidRPr="001B65D9">
              <w:rPr>
                <w:b/>
              </w:rPr>
              <w:t>tatic.par</w:t>
            </w:r>
            <w:proofErr w:type="spellEnd"/>
          </w:p>
        </w:tc>
      </w:tr>
      <w:tr w:rsidR="001B65D9" w:rsidRPr="001B65D9" w14:paraId="62D2733B" w14:textId="41CDE3E0" w:rsidTr="001B65D9">
        <w:tc>
          <w:tcPr>
            <w:tcW w:w="0" w:type="auto"/>
          </w:tcPr>
          <w:p w14:paraId="3762C2A8" w14:textId="77777777" w:rsidR="001B65D9" w:rsidRPr="001B65D9" w:rsidRDefault="001B65D9" w:rsidP="001B65D9">
            <w:pPr>
              <w:pStyle w:val="PlainText"/>
            </w:pPr>
            <w:r w:rsidRPr="001B65D9">
              <w:t>lat0=41.7</w:t>
            </w:r>
          </w:p>
        </w:tc>
        <w:tc>
          <w:tcPr>
            <w:tcW w:w="0" w:type="auto"/>
          </w:tcPr>
          <w:p w14:paraId="12ABD3D5" w14:textId="295F433B" w:rsidR="001B65D9" w:rsidRPr="001B65D9" w:rsidRDefault="001B65D9" w:rsidP="001B65D9">
            <w:pPr>
              <w:pStyle w:val="PlainText"/>
            </w:pPr>
            <w:r>
              <w:t>Latitude of the NW corner</w:t>
            </w:r>
          </w:p>
        </w:tc>
      </w:tr>
      <w:tr w:rsidR="001B65D9" w:rsidRPr="001B65D9" w14:paraId="719216DC" w14:textId="64EA427B" w:rsidTr="001B65D9">
        <w:tc>
          <w:tcPr>
            <w:tcW w:w="0" w:type="auto"/>
          </w:tcPr>
          <w:p w14:paraId="3E9B9439" w14:textId="77777777" w:rsidR="001B65D9" w:rsidRPr="001B65D9" w:rsidRDefault="001B65D9" w:rsidP="001B65D9">
            <w:pPr>
              <w:pStyle w:val="PlainText"/>
            </w:pPr>
            <w:r w:rsidRPr="001B65D9">
              <w:t>lon0=-112.3</w:t>
            </w:r>
          </w:p>
        </w:tc>
        <w:tc>
          <w:tcPr>
            <w:tcW w:w="0" w:type="auto"/>
          </w:tcPr>
          <w:p w14:paraId="0A055A0E" w14:textId="46A2E488" w:rsidR="001B65D9" w:rsidRPr="001B65D9" w:rsidRDefault="001B65D9" w:rsidP="001B65D9">
            <w:pPr>
              <w:pStyle w:val="PlainText"/>
            </w:pPr>
            <w:r>
              <w:t>Longitude of the NW corner</w:t>
            </w:r>
          </w:p>
        </w:tc>
      </w:tr>
      <w:tr w:rsidR="001B65D9" w:rsidRPr="001B65D9" w14:paraId="3D1020C0" w14:textId="0A5C77BF" w:rsidTr="001B65D9">
        <w:tc>
          <w:tcPr>
            <w:tcW w:w="0" w:type="auto"/>
          </w:tcPr>
          <w:p w14:paraId="0C83F30E" w14:textId="77777777" w:rsidR="001B65D9" w:rsidRPr="001B65D9" w:rsidRDefault="001B65D9" w:rsidP="001B65D9">
            <w:pPr>
              <w:pStyle w:val="PlainText"/>
            </w:pPr>
            <w:proofErr w:type="spellStart"/>
            <w:r w:rsidRPr="001B65D9">
              <w:t>nlat</w:t>
            </w:r>
            <w:proofErr w:type="spellEnd"/>
            <w:r w:rsidRPr="001B65D9">
              <w:t>=1000</w:t>
            </w:r>
          </w:p>
        </w:tc>
        <w:tc>
          <w:tcPr>
            <w:tcW w:w="0" w:type="auto"/>
          </w:tcPr>
          <w:p w14:paraId="186A97C1" w14:textId="039B666B" w:rsidR="001B65D9" w:rsidRPr="001B65D9" w:rsidRDefault="001B65D9" w:rsidP="001B65D9">
            <w:pPr>
              <w:pStyle w:val="PlainText"/>
            </w:pPr>
            <w:r>
              <w:t>Number of grid points in latitude direction</w:t>
            </w:r>
          </w:p>
        </w:tc>
      </w:tr>
      <w:tr w:rsidR="001B65D9" w:rsidRPr="001B65D9" w14:paraId="5EBE05B1" w14:textId="4C4C97E3" w:rsidTr="001B65D9">
        <w:tc>
          <w:tcPr>
            <w:tcW w:w="0" w:type="auto"/>
          </w:tcPr>
          <w:p w14:paraId="2EC53639" w14:textId="77777777" w:rsidR="001B65D9" w:rsidRPr="001B65D9" w:rsidRDefault="001B65D9" w:rsidP="001B65D9">
            <w:pPr>
              <w:pStyle w:val="PlainText"/>
            </w:pPr>
            <w:proofErr w:type="spellStart"/>
            <w:r w:rsidRPr="001B65D9">
              <w:t>nlon</w:t>
            </w:r>
            <w:proofErr w:type="spellEnd"/>
            <w:r w:rsidRPr="001B65D9">
              <w:t>=120</w:t>
            </w:r>
          </w:p>
        </w:tc>
        <w:tc>
          <w:tcPr>
            <w:tcW w:w="0" w:type="auto"/>
          </w:tcPr>
          <w:p w14:paraId="316BB1F6" w14:textId="7BB4CE51" w:rsidR="001B65D9" w:rsidRPr="001B65D9" w:rsidRDefault="001B65D9" w:rsidP="001B65D9">
            <w:pPr>
              <w:pStyle w:val="PlainText"/>
            </w:pPr>
            <w:r>
              <w:t>Number of points in longitude direction</w:t>
            </w:r>
          </w:p>
        </w:tc>
      </w:tr>
      <w:tr w:rsidR="001B65D9" w:rsidRPr="001B65D9" w14:paraId="3AE74834" w14:textId="0B9703AF" w:rsidTr="001B65D9">
        <w:tc>
          <w:tcPr>
            <w:tcW w:w="0" w:type="auto"/>
          </w:tcPr>
          <w:p w14:paraId="3AED411A" w14:textId="77777777" w:rsidR="001B65D9" w:rsidRPr="001B65D9" w:rsidRDefault="001B65D9" w:rsidP="001B65D9">
            <w:pPr>
              <w:pStyle w:val="PlainText"/>
            </w:pPr>
            <w:proofErr w:type="spellStart"/>
            <w:r w:rsidRPr="001B65D9">
              <w:t>dlat</w:t>
            </w:r>
            <w:proofErr w:type="spellEnd"/>
            <w:r w:rsidRPr="001B65D9">
              <w:t>=0.005</w:t>
            </w:r>
          </w:p>
        </w:tc>
        <w:tc>
          <w:tcPr>
            <w:tcW w:w="0" w:type="auto"/>
          </w:tcPr>
          <w:p w14:paraId="3B7517D5" w14:textId="7A260E08" w:rsidR="001B65D9" w:rsidRPr="001B65D9" w:rsidRDefault="001B65D9" w:rsidP="001B65D9">
            <w:pPr>
              <w:pStyle w:val="PlainText"/>
            </w:pPr>
            <w:r>
              <w:t>Grid spacing in latitude direction</w:t>
            </w:r>
          </w:p>
        </w:tc>
      </w:tr>
      <w:tr w:rsidR="001B65D9" w:rsidRPr="001B65D9" w14:paraId="3A5E0C7E" w14:textId="16201641" w:rsidTr="001B65D9">
        <w:tc>
          <w:tcPr>
            <w:tcW w:w="0" w:type="auto"/>
          </w:tcPr>
          <w:p w14:paraId="55C9D0DA" w14:textId="77777777" w:rsidR="001B65D9" w:rsidRPr="001B65D9" w:rsidRDefault="001B65D9" w:rsidP="001B65D9">
            <w:pPr>
              <w:pStyle w:val="PlainText"/>
            </w:pPr>
            <w:proofErr w:type="spellStart"/>
            <w:r w:rsidRPr="001B65D9">
              <w:t>dlon</w:t>
            </w:r>
            <w:proofErr w:type="spellEnd"/>
            <w:r w:rsidRPr="001B65D9">
              <w:t>=0.005</w:t>
            </w:r>
          </w:p>
        </w:tc>
        <w:tc>
          <w:tcPr>
            <w:tcW w:w="0" w:type="auto"/>
          </w:tcPr>
          <w:p w14:paraId="68028737" w14:textId="0F998E6D" w:rsidR="001B65D9" w:rsidRPr="001B65D9" w:rsidRDefault="001B65D9" w:rsidP="001B65D9">
            <w:pPr>
              <w:pStyle w:val="PlainText"/>
            </w:pPr>
            <w:r>
              <w:t>Grid spacing in longitude direction</w:t>
            </w:r>
          </w:p>
        </w:tc>
      </w:tr>
      <w:tr w:rsidR="001B65D9" w:rsidRPr="001B65D9" w14:paraId="62968E67" w14:textId="440A2D62" w:rsidTr="001B65D9">
        <w:tc>
          <w:tcPr>
            <w:tcW w:w="0" w:type="auto"/>
          </w:tcPr>
          <w:p w14:paraId="45121AAF" w14:textId="77777777" w:rsidR="001B65D9" w:rsidRPr="001B65D9" w:rsidRDefault="001B65D9" w:rsidP="001B65D9">
            <w:pPr>
              <w:pStyle w:val="PlainText"/>
            </w:pPr>
            <w:proofErr w:type="spellStart"/>
            <w:r w:rsidRPr="001B65D9">
              <w:t>maxdist</w:t>
            </w:r>
            <w:proofErr w:type="spellEnd"/>
            <w:r w:rsidRPr="001B65D9">
              <w:t>=1.0</w:t>
            </w:r>
          </w:p>
        </w:tc>
        <w:tc>
          <w:tcPr>
            <w:tcW w:w="0" w:type="auto"/>
          </w:tcPr>
          <w:p w14:paraId="557BF1BA" w14:textId="10F9ADB0" w:rsidR="001B65D9" w:rsidRPr="001B65D9" w:rsidRDefault="001B65D9" w:rsidP="001B65D9">
            <w:pPr>
              <w:pStyle w:val="PlainText"/>
            </w:pPr>
            <w:r>
              <w:t>Maximum distance for which displacement is computed</w:t>
            </w:r>
          </w:p>
        </w:tc>
      </w:tr>
    </w:tbl>
    <w:p w14:paraId="35D00639" w14:textId="77777777" w:rsidR="001B65D9" w:rsidRPr="00C24E2A" w:rsidRDefault="001B65D9" w:rsidP="001B65D9">
      <w:pPr>
        <w:pStyle w:val="PlainText"/>
      </w:pPr>
    </w:p>
    <w:p w14:paraId="12A31735" w14:textId="1E04360C" w:rsidR="001B65D9" w:rsidRDefault="0035583A" w:rsidP="001B65D9">
      <w:pPr>
        <w:pStyle w:val="BodyText"/>
        <w:rPr>
          <w:rFonts w:eastAsiaTheme="majorEastAsia"/>
        </w:rPr>
      </w:pPr>
      <w:r>
        <w:rPr>
          <w:rFonts w:eastAsiaTheme="majorEastAsia"/>
        </w:rPr>
        <w:t>As with other .par files, the order of the parameters is not important.</w:t>
      </w:r>
    </w:p>
    <w:p w14:paraId="61553CA3" w14:textId="392FEE6D" w:rsidR="0035583A" w:rsidRDefault="0035583A" w:rsidP="001B65D9">
      <w:pPr>
        <w:pStyle w:val="BodyText"/>
        <w:rPr>
          <w:rFonts w:eastAsiaTheme="majorEastAsia"/>
        </w:rPr>
      </w:pPr>
      <w:r>
        <w:rPr>
          <w:rFonts w:eastAsiaTheme="majorEastAsia"/>
        </w:rPr>
        <w:t>Static-ed is run like this:</w:t>
      </w:r>
    </w:p>
    <w:p w14:paraId="157B6074" w14:textId="77777777" w:rsidR="0035583A" w:rsidRDefault="0035583A" w:rsidP="001B65D9">
      <w:pPr>
        <w:pStyle w:val="BodyText"/>
        <w:rPr>
          <w:rFonts w:eastAsiaTheme="majorEastAsia"/>
        </w:rPr>
      </w:pPr>
    </w:p>
    <w:tbl>
      <w:tblPr>
        <w:tblStyle w:val="TableGrid"/>
        <w:tblW w:w="0" w:type="auto"/>
        <w:tblLook w:val="04A0" w:firstRow="1" w:lastRow="0" w:firstColumn="1" w:lastColumn="0" w:noHBand="0" w:noVBand="1"/>
      </w:tblPr>
      <w:tblGrid>
        <w:gridCol w:w="3430"/>
      </w:tblGrid>
      <w:tr w:rsidR="0035583A" w:rsidRPr="0035583A" w14:paraId="1CD2D770" w14:textId="77777777" w:rsidTr="0035583A">
        <w:tc>
          <w:tcPr>
            <w:tcW w:w="0" w:type="auto"/>
          </w:tcPr>
          <w:p w14:paraId="3DB32658" w14:textId="220499A2" w:rsidR="0035583A" w:rsidRPr="0035583A" w:rsidRDefault="0035583A" w:rsidP="00534DD3">
            <w:pPr>
              <w:pStyle w:val="BodyText"/>
              <w:rPr>
                <w:rFonts w:eastAsiaTheme="majorEastAsia"/>
              </w:rPr>
            </w:pPr>
            <w:r>
              <w:rPr>
                <w:rFonts w:eastAsiaTheme="majorEastAsia"/>
              </w:rPr>
              <w:t xml:space="preserve">&gt; </w:t>
            </w:r>
            <w:r w:rsidRPr="0035583A">
              <w:rPr>
                <w:rFonts w:eastAsiaTheme="majorEastAsia"/>
                <w:i/>
              </w:rPr>
              <w:t>static-ed par=</w:t>
            </w:r>
            <w:proofErr w:type="spellStart"/>
            <w:r w:rsidRPr="0035583A">
              <w:rPr>
                <w:rFonts w:eastAsiaTheme="majorEastAsia"/>
                <w:i/>
              </w:rPr>
              <w:t>static.par</w:t>
            </w:r>
            <w:proofErr w:type="spellEnd"/>
            <w:r w:rsidRPr="0035583A">
              <w:rPr>
                <w:rFonts w:eastAsiaTheme="majorEastAsia"/>
                <w:i/>
              </w:rPr>
              <w:t xml:space="preserve"> &lt; i_invall</w:t>
            </w:r>
          </w:p>
        </w:tc>
      </w:tr>
    </w:tbl>
    <w:p w14:paraId="442B91C1" w14:textId="77777777" w:rsidR="001B65D9" w:rsidRDefault="001B65D9" w:rsidP="001B65D9">
      <w:pPr>
        <w:pStyle w:val="BodyText"/>
        <w:rPr>
          <w:rFonts w:eastAsiaTheme="majorEastAsia"/>
        </w:rPr>
      </w:pPr>
    </w:p>
    <w:p w14:paraId="258692DA" w14:textId="7D813193" w:rsidR="0035583A" w:rsidRDefault="0035583A" w:rsidP="001B65D9">
      <w:pPr>
        <w:pStyle w:val="BodyText"/>
        <w:rPr>
          <w:rFonts w:eastAsiaTheme="majorEastAsia"/>
        </w:rPr>
      </w:pPr>
      <w:r>
        <w:rPr>
          <w:rFonts w:eastAsiaTheme="majorEastAsia"/>
        </w:rPr>
        <w:t>where i_invall has the form as shown in A-1, but without the header lines. The output consists of three files of displacement grids for the vertical, north-south and east-west orientations (</w:t>
      </w:r>
      <w:proofErr w:type="spellStart"/>
      <w:r>
        <w:rPr>
          <w:rFonts w:eastAsiaTheme="majorEastAsia"/>
        </w:rPr>
        <w:t>o_static</w:t>
      </w:r>
      <w:proofErr w:type="spellEnd"/>
      <w:r>
        <w:rPr>
          <w:rFonts w:eastAsiaTheme="majorEastAsia"/>
        </w:rPr>
        <w:t xml:space="preserve">-z, </w:t>
      </w:r>
      <w:proofErr w:type="spellStart"/>
      <w:r>
        <w:rPr>
          <w:rFonts w:eastAsiaTheme="majorEastAsia"/>
        </w:rPr>
        <w:t>o_static</w:t>
      </w:r>
      <w:proofErr w:type="spellEnd"/>
      <w:r>
        <w:rPr>
          <w:rFonts w:eastAsiaTheme="majorEastAsia"/>
        </w:rPr>
        <w:t xml:space="preserve">-n and </w:t>
      </w:r>
      <w:proofErr w:type="spellStart"/>
      <w:r>
        <w:rPr>
          <w:rFonts w:eastAsiaTheme="majorEastAsia"/>
        </w:rPr>
        <w:t>o_static</w:t>
      </w:r>
      <w:proofErr w:type="spellEnd"/>
      <w:r>
        <w:rPr>
          <w:rFonts w:eastAsiaTheme="majorEastAsia"/>
        </w:rPr>
        <w:t>-e respectively).</w:t>
      </w:r>
    </w:p>
    <w:p w14:paraId="2589A45D" w14:textId="5E6BD0DC" w:rsidR="0035583A" w:rsidRDefault="0035583A" w:rsidP="001B65D9">
      <w:pPr>
        <w:pStyle w:val="BodyText"/>
        <w:rPr>
          <w:rFonts w:eastAsiaTheme="majorEastAsia"/>
        </w:rPr>
      </w:pPr>
      <w:r>
        <w:rPr>
          <w:rFonts w:eastAsiaTheme="majorEastAsia"/>
        </w:rPr>
        <w:t xml:space="preserve">These files can be converted into GMT-compatible </w:t>
      </w:r>
      <w:proofErr w:type="spellStart"/>
      <w:r>
        <w:rPr>
          <w:rFonts w:eastAsiaTheme="majorEastAsia"/>
        </w:rPr>
        <w:t>NetCDF</w:t>
      </w:r>
      <w:proofErr w:type="spellEnd"/>
      <w:r>
        <w:rPr>
          <w:rFonts w:eastAsiaTheme="majorEastAsia"/>
        </w:rPr>
        <w:t xml:space="preserve"> files with the following GMT command:</w:t>
      </w:r>
    </w:p>
    <w:p w14:paraId="3AD88F40" w14:textId="77777777" w:rsidR="0035583A" w:rsidRDefault="0035583A" w:rsidP="001B65D9">
      <w:pPr>
        <w:pStyle w:val="BodyText"/>
        <w:rPr>
          <w:rFonts w:eastAsiaTheme="majorEastAsia"/>
        </w:rPr>
      </w:pPr>
    </w:p>
    <w:tbl>
      <w:tblPr>
        <w:tblStyle w:val="TableGrid"/>
        <w:tblW w:w="0" w:type="auto"/>
        <w:tblLook w:val="04A0" w:firstRow="1" w:lastRow="0" w:firstColumn="1" w:lastColumn="0" w:noHBand="0" w:noVBand="1"/>
      </w:tblPr>
      <w:tblGrid>
        <w:gridCol w:w="6335"/>
      </w:tblGrid>
      <w:tr w:rsidR="0035583A" w:rsidRPr="0035583A" w14:paraId="0882CFF4" w14:textId="77777777" w:rsidTr="0035583A">
        <w:tc>
          <w:tcPr>
            <w:tcW w:w="0" w:type="auto"/>
          </w:tcPr>
          <w:p w14:paraId="03E87951" w14:textId="1D70679C" w:rsidR="0035583A" w:rsidRPr="0035583A" w:rsidRDefault="0035583A" w:rsidP="00534DD3">
            <w:pPr>
              <w:pStyle w:val="BodyText"/>
              <w:rPr>
                <w:rFonts w:eastAsiaTheme="majorEastAsia"/>
              </w:rPr>
            </w:pPr>
            <w:r>
              <w:rPr>
                <w:rFonts w:eastAsiaTheme="majorEastAsia"/>
              </w:rPr>
              <w:t xml:space="preserve">&gt; </w:t>
            </w:r>
            <w:r w:rsidRPr="0035583A">
              <w:rPr>
                <w:rFonts w:eastAsiaTheme="majorEastAsia"/>
                <w:i/>
              </w:rPr>
              <w:t xml:space="preserve">xyz2grd –R-112.3/-111.7/41.2/41.7 </w:t>
            </w:r>
            <w:proofErr w:type="spellStart"/>
            <w:r w:rsidRPr="0035583A">
              <w:rPr>
                <w:rFonts w:eastAsiaTheme="majorEastAsia"/>
                <w:i/>
              </w:rPr>
              <w:t>o_static</w:t>
            </w:r>
            <w:proofErr w:type="spellEnd"/>
            <w:r w:rsidRPr="0035583A">
              <w:rPr>
                <w:rFonts w:eastAsiaTheme="majorEastAsia"/>
                <w:i/>
              </w:rPr>
              <w:t>-z -</w:t>
            </w:r>
            <w:proofErr w:type="spellStart"/>
            <w:r w:rsidRPr="0035583A">
              <w:rPr>
                <w:rFonts w:eastAsiaTheme="majorEastAsia"/>
                <w:i/>
              </w:rPr>
              <w:t>Gstatic.grd</w:t>
            </w:r>
            <w:proofErr w:type="spellEnd"/>
            <w:r w:rsidRPr="0035583A">
              <w:rPr>
                <w:rFonts w:eastAsiaTheme="majorEastAsia"/>
                <w:i/>
              </w:rPr>
              <w:t xml:space="preserve"> -</w:t>
            </w:r>
            <w:proofErr w:type="spellStart"/>
            <w:r w:rsidRPr="0035583A">
              <w:rPr>
                <w:rFonts w:eastAsiaTheme="majorEastAsia"/>
                <w:i/>
              </w:rPr>
              <w:t>ZTLf</w:t>
            </w:r>
            <w:proofErr w:type="spellEnd"/>
            <w:r w:rsidRPr="0035583A">
              <w:rPr>
                <w:rFonts w:eastAsiaTheme="majorEastAsia"/>
                <w:i/>
              </w:rPr>
              <w:t xml:space="preserve"> -F</w:t>
            </w:r>
          </w:p>
        </w:tc>
      </w:tr>
    </w:tbl>
    <w:p w14:paraId="793AA8A1" w14:textId="77777777" w:rsidR="005B11DB" w:rsidRDefault="005B11DB" w:rsidP="00C21261">
      <w:pPr>
        <w:pStyle w:val="BodyText"/>
        <w:rPr>
          <w:rStyle w:val="SubtitleChar"/>
          <w:i w:val="0"/>
        </w:rPr>
      </w:pPr>
    </w:p>
    <w:p w14:paraId="5A642731" w14:textId="77777777" w:rsidR="005B11DB" w:rsidRPr="005B11DB" w:rsidRDefault="005B11DB" w:rsidP="00C21261">
      <w:pPr>
        <w:pStyle w:val="BodyText"/>
        <w:rPr>
          <w:rStyle w:val="SubtitleChar"/>
          <w:i w:val="0"/>
        </w:rPr>
      </w:pPr>
    </w:p>
    <w:p w14:paraId="0D1ADB06" w14:textId="77777777" w:rsidR="005B11DB" w:rsidRDefault="005B11DB" w:rsidP="00C21261">
      <w:pPr>
        <w:pStyle w:val="BodyText"/>
        <w:rPr>
          <w:rStyle w:val="SubtitleChar"/>
        </w:rPr>
      </w:pPr>
    </w:p>
    <w:p w14:paraId="5A51279B" w14:textId="77777777" w:rsidR="005B11DB" w:rsidRDefault="005B11DB" w:rsidP="00C21261">
      <w:pPr>
        <w:pStyle w:val="BodyText"/>
        <w:rPr>
          <w:rStyle w:val="SubtitleChar"/>
        </w:rPr>
      </w:pPr>
    </w:p>
    <w:p w14:paraId="400FB650" w14:textId="77777777" w:rsidR="005B11DB" w:rsidRDefault="005B11DB">
      <w:pPr>
        <w:rPr>
          <w:rStyle w:val="SubtitleChar"/>
          <w:lang w:eastAsia="en-US"/>
        </w:rPr>
      </w:pPr>
      <w:r>
        <w:rPr>
          <w:rStyle w:val="SubtitleChar"/>
        </w:rPr>
        <w:br w:type="page"/>
      </w:r>
    </w:p>
    <w:p w14:paraId="5A232B11" w14:textId="45859A10" w:rsidR="00CC3FC3" w:rsidRDefault="0035583A" w:rsidP="00C21261">
      <w:pPr>
        <w:pStyle w:val="BodyText"/>
      </w:pPr>
      <w:r>
        <w:rPr>
          <w:rStyle w:val="SubtitleChar"/>
        </w:rPr>
        <w:lastRenderedPageBreak/>
        <w:t>A-7</w:t>
      </w:r>
      <w:r w:rsidR="006E6781">
        <w:rPr>
          <w:rStyle w:val="SubtitleChar"/>
        </w:rPr>
        <w:t xml:space="preserve"> </w:t>
      </w:r>
      <w:r w:rsidR="00CC3FC3" w:rsidRPr="006E6781">
        <w:rPr>
          <w:rStyle w:val="SubtitleChar"/>
        </w:rPr>
        <w:t>cnltsunami</w:t>
      </w:r>
    </w:p>
    <w:p w14:paraId="1D798494" w14:textId="3F2E1774" w:rsidR="009B10BC" w:rsidRDefault="009B10BC" w:rsidP="00C21261">
      <w:pPr>
        <w:pStyle w:val="BodyText"/>
      </w:pPr>
      <w:r>
        <w:t>the main tsunami modeling code requires several input files:</w:t>
      </w:r>
    </w:p>
    <w:p w14:paraId="7031BD0A" w14:textId="29F30954" w:rsidR="009B10BC" w:rsidRDefault="009B10BC" w:rsidP="00C21261">
      <w:pPr>
        <w:pStyle w:val="BodyText"/>
      </w:pPr>
      <w:r>
        <w:t>1 – a parameter file (typically with a .par extension), which contains all the input variables except the names of the grid</w:t>
      </w:r>
      <w:r w:rsidR="00755541">
        <w:t xml:space="preserve"> files</w:t>
      </w:r>
      <w:r>
        <w:t xml:space="preserve"> and the list of points where the timeseries are output</w:t>
      </w:r>
    </w:p>
    <w:p w14:paraId="5EBAE201" w14:textId="1BF08EE6" w:rsidR="009B10BC" w:rsidRDefault="009B10BC" w:rsidP="00C21261">
      <w:pPr>
        <w:pStyle w:val="BodyText"/>
      </w:pPr>
      <w:r>
        <w:t xml:space="preserve">2 – a file containing the name and dependencies of the nested grids as well </w:t>
      </w:r>
      <w:r w:rsidR="00755541">
        <w:t>the displacement grids</w:t>
      </w:r>
    </w:p>
    <w:p w14:paraId="019067F3" w14:textId="18714AF5" w:rsidR="00755541" w:rsidRDefault="00755541" w:rsidP="00C21261">
      <w:pPr>
        <w:pStyle w:val="BodyText"/>
      </w:pPr>
      <w:r>
        <w:t>3 – a file containing the locations of the timeseries</w:t>
      </w:r>
    </w:p>
    <w:p w14:paraId="58FB6AA4" w14:textId="37A3D217" w:rsidR="00755541" w:rsidRDefault="00755541" w:rsidP="00755541"/>
    <w:p w14:paraId="29EAE4B0" w14:textId="1D29191B" w:rsidR="00423CB6" w:rsidRDefault="00423CB6" w:rsidP="00C21261">
      <w:pPr>
        <w:pStyle w:val="BodyText"/>
      </w:pPr>
      <w:r>
        <w:t>The .par file</w:t>
      </w:r>
      <w:r w:rsidR="00E46E93">
        <w:t xml:space="preserve"> (in this case </w:t>
      </w:r>
      <w:proofErr w:type="spellStart"/>
      <w:r w:rsidR="00E46E93">
        <w:t>Chile.par</w:t>
      </w:r>
      <w:proofErr w:type="spellEnd"/>
      <w:r w:rsidR="00E46E93">
        <w:t>)</w:t>
      </w:r>
      <w:r>
        <w:t>:</w:t>
      </w:r>
    </w:p>
    <w:tbl>
      <w:tblPr>
        <w:tblStyle w:val="TableGrid"/>
        <w:tblW w:w="0" w:type="auto"/>
        <w:tblLook w:val="04A0" w:firstRow="1" w:lastRow="0" w:firstColumn="1" w:lastColumn="0" w:noHBand="0" w:noVBand="1"/>
      </w:tblPr>
      <w:tblGrid>
        <w:gridCol w:w="3367"/>
        <w:gridCol w:w="7778"/>
      </w:tblGrid>
      <w:tr w:rsidR="00A40F53" w:rsidRPr="00755541" w14:paraId="1256EE2B" w14:textId="77777777" w:rsidTr="00466BD5">
        <w:tc>
          <w:tcPr>
            <w:tcW w:w="0" w:type="auto"/>
            <w:gridSpan w:val="2"/>
          </w:tcPr>
          <w:p w14:paraId="4405172D" w14:textId="6BB2C758" w:rsidR="00A40F53" w:rsidRDefault="00A40F53" w:rsidP="00755541">
            <w:pPr>
              <w:pStyle w:val="PlainText"/>
            </w:pPr>
            <w:proofErr w:type="spellStart"/>
            <w:r>
              <w:rPr>
                <w:b/>
              </w:rPr>
              <w:t>Chile.par</w:t>
            </w:r>
            <w:proofErr w:type="spellEnd"/>
          </w:p>
        </w:tc>
      </w:tr>
      <w:tr w:rsidR="00423CB6" w:rsidRPr="00755541" w14:paraId="4BF919A0" w14:textId="6169C157" w:rsidTr="00423CB6">
        <w:tc>
          <w:tcPr>
            <w:tcW w:w="0" w:type="auto"/>
          </w:tcPr>
          <w:p w14:paraId="394FF865" w14:textId="1A99D55E" w:rsidR="00423CB6" w:rsidRPr="00385D17" w:rsidRDefault="00103CE6" w:rsidP="00EA1377">
            <w:pPr>
              <w:pStyle w:val="PlainText"/>
              <w:rPr>
                <w:b/>
              </w:rPr>
            </w:pPr>
            <w:proofErr w:type="spellStart"/>
            <w:r w:rsidRPr="00385D17">
              <w:rPr>
                <w:b/>
              </w:rPr>
              <w:t>gridfile</w:t>
            </w:r>
            <w:proofErr w:type="spellEnd"/>
            <w:r w:rsidRPr="00385D17">
              <w:rPr>
                <w:b/>
              </w:rPr>
              <w:t>=</w:t>
            </w:r>
            <w:proofErr w:type="spellStart"/>
            <w:r w:rsidRPr="00385D17">
              <w:rPr>
                <w:b/>
              </w:rPr>
              <w:t>gridfile.</w:t>
            </w:r>
            <w:r w:rsidR="00EA1377" w:rsidRPr="00385D17">
              <w:rPr>
                <w:b/>
              </w:rPr>
              <w:t>chile</w:t>
            </w:r>
            <w:proofErr w:type="spellEnd"/>
          </w:p>
        </w:tc>
        <w:tc>
          <w:tcPr>
            <w:tcW w:w="0" w:type="auto"/>
          </w:tcPr>
          <w:p w14:paraId="312B0FBB" w14:textId="61C3BD5B" w:rsidR="00423CB6" w:rsidRPr="00755541" w:rsidRDefault="00F42177" w:rsidP="00755541">
            <w:pPr>
              <w:pStyle w:val="PlainText"/>
            </w:pPr>
            <w:r>
              <w:t>Name of the file containing the grid information</w:t>
            </w:r>
          </w:p>
        </w:tc>
      </w:tr>
      <w:tr w:rsidR="00423CB6" w:rsidRPr="00755541" w14:paraId="35A9FED2" w14:textId="5C07582B" w:rsidTr="00423CB6">
        <w:tc>
          <w:tcPr>
            <w:tcW w:w="0" w:type="auto"/>
          </w:tcPr>
          <w:p w14:paraId="1672300C" w14:textId="77777777" w:rsidR="00423CB6" w:rsidRPr="00755541" w:rsidRDefault="00423CB6" w:rsidP="00755541">
            <w:pPr>
              <w:pStyle w:val="PlainText"/>
            </w:pPr>
            <w:proofErr w:type="spellStart"/>
            <w:r w:rsidRPr="00755541">
              <w:t>itgrn</w:t>
            </w:r>
            <w:proofErr w:type="spellEnd"/>
            <w:r w:rsidRPr="00755541">
              <w:t>=10</w:t>
            </w:r>
          </w:p>
        </w:tc>
        <w:tc>
          <w:tcPr>
            <w:tcW w:w="0" w:type="auto"/>
          </w:tcPr>
          <w:p w14:paraId="20CE3E4B" w14:textId="37A65573" w:rsidR="00423CB6" w:rsidRPr="00755541" w:rsidRDefault="00F42177" w:rsidP="00755541">
            <w:pPr>
              <w:pStyle w:val="PlainText"/>
            </w:pPr>
            <w:r>
              <w:t>Reduction of number of timesteps (i.e. one out of 10 points)</w:t>
            </w:r>
          </w:p>
        </w:tc>
      </w:tr>
      <w:tr w:rsidR="00423CB6" w:rsidRPr="00755541" w14:paraId="72F87835" w14:textId="23388077" w:rsidTr="00423CB6">
        <w:tc>
          <w:tcPr>
            <w:tcW w:w="0" w:type="auto"/>
          </w:tcPr>
          <w:p w14:paraId="6EDEC355" w14:textId="77777777" w:rsidR="00423CB6" w:rsidRPr="00755541" w:rsidRDefault="00423CB6" w:rsidP="00755541">
            <w:pPr>
              <w:pStyle w:val="PlainText"/>
            </w:pPr>
            <w:proofErr w:type="spellStart"/>
            <w:r w:rsidRPr="00755541">
              <w:t>vel_grid</w:t>
            </w:r>
            <w:proofErr w:type="spellEnd"/>
            <w:r w:rsidRPr="00755541">
              <w:t>=1</w:t>
            </w:r>
          </w:p>
        </w:tc>
        <w:tc>
          <w:tcPr>
            <w:tcW w:w="0" w:type="auto"/>
          </w:tcPr>
          <w:p w14:paraId="49A51811" w14:textId="25BC348D" w:rsidR="00423CB6" w:rsidRPr="00755541" w:rsidRDefault="00EA1377" w:rsidP="00755541">
            <w:pPr>
              <w:pStyle w:val="PlainText"/>
            </w:pPr>
            <w:r>
              <w:t>Input initi</w:t>
            </w:r>
            <w:r w:rsidR="00F47E75">
              <w:t>al velocity field grids (preliminary)</w:t>
            </w:r>
          </w:p>
        </w:tc>
      </w:tr>
      <w:tr w:rsidR="00423CB6" w:rsidRPr="00755541" w14:paraId="46B052FB" w14:textId="5D991EEA" w:rsidTr="00423CB6">
        <w:tc>
          <w:tcPr>
            <w:tcW w:w="0" w:type="auto"/>
          </w:tcPr>
          <w:p w14:paraId="41286B7C" w14:textId="763D0746" w:rsidR="00423CB6" w:rsidRPr="00423CB6" w:rsidRDefault="00F47E75" w:rsidP="00755541">
            <w:pPr>
              <w:pStyle w:val="PlainText"/>
              <w:rPr>
                <w:b/>
              </w:rPr>
            </w:pPr>
            <w:proofErr w:type="spellStart"/>
            <w:r>
              <w:rPr>
                <w:b/>
              </w:rPr>
              <w:t>muxfmt</w:t>
            </w:r>
            <w:proofErr w:type="spellEnd"/>
            <w:r>
              <w:rPr>
                <w:b/>
              </w:rPr>
              <w:t>=2</w:t>
            </w:r>
          </w:p>
        </w:tc>
        <w:tc>
          <w:tcPr>
            <w:tcW w:w="0" w:type="auto"/>
          </w:tcPr>
          <w:p w14:paraId="5643CF92" w14:textId="4CE77D03" w:rsidR="00423CB6" w:rsidRPr="00755541" w:rsidRDefault="00F47E75" w:rsidP="00755541">
            <w:pPr>
              <w:pStyle w:val="PlainText"/>
            </w:pPr>
            <w:r>
              <w:t>Multiplex format</w:t>
            </w:r>
          </w:p>
        </w:tc>
      </w:tr>
      <w:tr w:rsidR="00423CB6" w:rsidRPr="00755541" w14:paraId="55D36BAB" w14:textId="027F08B5" w:rsidTr="00423CB6">
        <w:tc>
          <w:tcPr>
            <w:tcW w:w="0" w:type="auto"/>
          </w:tcPr>
          <w:p w14:paraId="756C4657" w14:textId="77777777" w:rsidR="00423CB6" w:rsidRPr="00755541" w:rsidRDefault="00423CB6" w:rsidP="00755541">
            <w:pPr>
              <w:pStyle w:val="PlainText"/>
            </w:pPr>
            <w:proofErr w:type="spellStart"/>
            <w:r w:rsidRPr="00755541">
              <w:t>velmux_flag</w:t>
            </w:r>
            <w:proofErr w:type="spellEnd"/>
            <w:r w:rsidRPr="00755541">
              <w:t>=1</w:t>
            </w:r>
          </w:p>
        </w:tc>
        <w:tc>
          <w:tcPr>
            <w:tcW w:w="0" w:type="auto"/>
          </w:tcPr>
          <w:p w14:paraId="5E7DB41C" w14:textId="4422A712" w:rsidR="00423CB6" w:rsidRPr="00755541" w:rsidRDefault="00F47E75" w:rsidP="00755541">
            <w:pPr>
              <w:pStyle w:val="PlainText"/>
            </w:pPr>
            <w:r>
              <w:t>1=Save velocity timeseries</w:t>
            </w:r>
          </w:p>
        </w:tc>
      </w:tr>
      <w:tr w:rsidR="00423CB6" w:rsidRPr="00755541" w14:paraId="7E364EFB" w14:textId="17738466" w:rsidTr="00423CB6">
        <w:tc>
          <w:tcPr>
            <w:tcW w:w="0" w:type="auto"/>
          </w:tcPr>
          <w:p w14:paraId="2AD666E6" w14:textId="77777777" w:rsidR="00423CB6" w:rsidRPr="00755541" w:rsidRDefault="00423CB6" w:rsidP="00755541">
            <w:pPr>
              <w:pStyle w:val="PlainText"/>
            </w:pPr>
            <w:proofErr w:type="spellStart"/>
            <w:r w:rsidRPr="00755541">
              <w:t>velgrd_flag</w:t>
            </w:r>
            <w:proofErr w:type="spellEnd"/>
            <w:r w:rsidRPr="00755541">
              <w:t>=0</w:t>
            </w:r>
          </w:p>
        </w:tc>
        <w:tc>
          <w:tcPr>
            <w:tcW w:w="0" w:type="auto"/>
          </w:tcPr>
          <w:p w14:paraId="45AAE897" w14:textId="0070428C" w:rsidR="00423CB6" w:rsidRPr="00755541" w:rsidRDefault="00F47E75" w:rsidP="00755541">
            <w:pPr>
              <w:pStyle w:val="PlainText"/>
            </w:pPr>
            <w:r>
              <w:t>1=Save velocity field grids</w:t>
            </w:r>
          </w:p>
        </w:tc>
      </w:tr>
      <w:tr w:rsidR="00423CB6" w:rsidRPr="00755541" w14:paraId="62116E31" w14:textId="48A9B0C9" w:rsidTr="00423CB6">
        <w:tc>
          <w:tcPr>
            <w:tcW w:w="0" w:type="auto"/>
          </w:tcPr>
          <w:p w14:paraId="0480F3B1" w14:textId="77777777" w:rsidR="00423CB6" w:rsidRPr="00755541" w:rsidRDefault="00423CB6" w:rsidP="00755541">
            <w:pPr>
              <w:pStyle w:val="PlainText"/>
            </w:pPr>
            <w:proofErr w:type="spellStart"/>
            <w:r w:rsidRPr="00755541">
              <w:t>wavetank</w:t>
            </w:r>
            <w:proofErr w:type="spellEnd"/>
            <w:r w:rsidRPr="00755541">
              <w:t>=0</w:t>
            </w:r>
          </w:p>
        </w:tc>
        <w:tc>
          <w:tcPr>
            <w:tcW w:w="0" w:type="auto"/>
          </w:tcPr>
          <w:p w14:paraId="30EFF73F" w14:textId="4807D318" w:rsidR="00423CB6" w:rsidRPr="00755541" w:rsidRDefault="00F47E75" w:rsidP="00EA1377">
            <w:pPr>
              <w:pStyle w:val="PlainText"/>
            </w:pPr>
            <w:r>
              <w:t xml:space="preserve">1=Simulate </w:t>
            </w:r>
            <w:proofErr w:type="spellStart"/>
            <w:r>
              <w:t>wavetank</w:t>
            </w:r>
            <w:proofErr w:type="spellEnd"/>
            <w:r>
              <w:t xml:space="preserve"> </w:t>
            </w:r>
            <w:r w:rsidR="00EA1377">
              <w:t>experiment</w:t>
            </w:r>
          </w:p>
        </w:tc>
      </w:tr>
      <w:tr w:rsidR="00423CB6" w:rsidRPr="00755541" w14:paraId="64E7FF3C" w14:textId="00ECF8C4" w:rsidTr="00423CB6">
        <w:tc>
          <w:tcPr>
            <w:tcW w:w="0" w:type="auto"/>
          </w:tcPr>
          <w:p w14:paraId="51BD4409" w14:textId="77777777" w:rsidR="00423CB6" w:rsidRPr="00755541" w:rsidRDefault="00423CB6" w:rsidP="00755541">
            <w:pPr>
              <w:pStyle w:val="PlainText"/>
            </w:pPr>
            <w:proofErr w:type="spellStart"/>
            <w:r w:rsidRPr="00755541">
              <w:t>wavetank_src_offset</w:t>
            </w:r>
            <w:proofErr w:type="spellEnd"/>
            <w:r w:rsidRPr="00755541">
              <w:t>=5.0</w:t>
            </w:r>
          </w:p>
        </w:tc>
        <w:tc>
          <w:tcPr>
            <w:tcW w:w="0" w:type="auto"/>
          </w:tcPr>
          <w:p w14:paraId="1E10389E" w14:textId="6C2D46BE" w:rsidR="00423CB6" w:rsidRPr="00755541" w:rsidRDefault="00F47E75" w:rsidP="00755541">
            <w:pPr>
              <w:pStyle w:val="PlainText"/>
            </w:pPr>
            <w:r>
              <w:t xml:space="preserve">Offset of the </w:t>
            </w:r>
            <w:proofErr w:type="spellStart"/>
            <w:r>
              <w:t>wavetank</w:t>
            </w:r>
            <w:proofErr w:type="spellEnd"/>
            <w:r>
              <w:t xml:space="preserve"> source from the western boundary</w:t>
            </w:r>
          </w:p>
        </w:tc>
      </w:tr>
      <w:tr w:rsidR="00423CB6" w:rsidRPr="00755541" w14:paraId="73FDDEA6" w14:textId="6F58CED4" w:rsidTr="00423CB6">
        <w:tc>
          <w:tcPr>
            <w:tcW w:w="0" w:type="auto"/>
          </w:tcPr>
          <w:p w14:paraId="33378534" w14:textId="6D64E7EE" w:rsidR="00423CB6" w:rsidRPr="00755541" w:rsidRDefault="00423CB6" w:rsidP="00755541">
            <w:pPr>
              <w:pStyle w:val="PlainText"/>
            </w:pPr>
            <w:proofErr w:type="spellStart"/>
            <w:r>
              <w:t>wavetank_data_file</w:t>
            </w:r>
            <w:proofErr w:type="spellEnd"/>
            <w:r>
              <w:t>=</w:t>
            </w:r>
            <w:proofErr w:type="spellStart"/>
            <w:r>
              <w:t>i_wave</w:t>
            </w:r>
            <w:proofErr w:type="spellEnd"/>
          </w:p>
        </w:tc>
        <w:tc>
          <w:tcPr>
            <w:tcW w:w="0" w:type="auto"/>
          </w:tcPr>
          <w:p w14:paraId="3D0380A8" w14:textId="1FFFD240" w:rsidR="00423CB6" w:rsidRPr="00755541" w:rsidRDefault="00F47E75" w:rsidP="00755541">
            <w:pPr>
              <w:pStyle w:val="PlainText"/>
            </w:pPr>
            <w:r>
              <w:t xml:space="preserve">Input wavefield for </w:t>
            </w:r>
            <w:proofErr w:type="spellStart"/>
            <w:r>
              <w:t>wavetank</w:t>
            </w:r>
            <w:proofErr w:type="spellEnd"/>
            <w:r>
              <w:t xml:space="preserve"> experiment</w:t>
            </w:r>
          </w:p>
        </w:tc>
      </w:tr>
      <w:tr w:rsidR="00423CB6" w:rsidRPr="00755541" w14:paraId="37732586" w14:textId="4A6B82F9" w:rsidTr="00423CB6">
        <w:tc>
          <w:tcPr>
            <w:tcW w:w="0" w:type="auto"/>
          </w:tcPr>
          <w:p w14:paraId="6D53806F" w14:textId="77777777" w:rsidR="00423CB6" w:rsidRPr="00755541" w:rsidRDefault="00423CB6" w:rsidP="00755541">
            <w:pPr>
              <w:pStyle w:val="PlainText"/>
            </w:pPr>
            <w:proofErr w:type="spellStart"/>
            <w:r w:rsidRPr="00755541">
              <w:t>wavetank_src_width</w:t>
            </w:r>
            <w:proofErr w:type="spellEnd"/>
            <w:r w:rsidRPr="00755541">
              <w:t>=.2</w:t>
            </w:r>
          </w:p>
        </w:tc>
        <w:tc>
          <w:tcPr>
            <w:tcW w:w="0" w:type="auto"/>
          </w:tcPr>
          <w:p w14:paraId="198C7169" w14:textId="34319208" w:rsidR="00423CB6" w:rsidRPr="00755541" w:rsidRDefault="00F47E75" w:rsidP="00755541">
            <w:pPr>
              <w:pStyle w:val="PlainText"/>
            </w:pPr>
            <w:r>
              <w:t xml:space="preserve">Width of the </w:t>
            </w:r>
            <w:proofErr w:type="spellStart"/>
            <w:r>
              <w:t>wavetank</w:t>
            </w:r>
            <w:proofErr w:type="spellEnd"/>
            <w:r>
              <w:t xml:space="preserve"> source</w:t>
            </w:r>
          </w:p>
        </w:tc>
      </w:tr>
      <w:tr w:rsidR="00423CB6" w:rsidRPr="00755541" w14:paraId="0074BF5F" w14:textId="3BE792A6" w:rsidTr="00423CB6">
        <w:tc>
          <w:tcPr>
            <w:tcW w:w="0" w:type="auto"/>
          </w:tcPr>
          <w:p w14:paraId="5773619E" w14:textId="77777777" w:rsidR="00423CB6" w:rsidRPr="00755541" w:rsidRDefault="00423CB6" w:rsidP="00755541">
            <w:pPr>
              <w:pStyle w:val="PlainText"/>
            </w:pPr>
            <w:proofErr w:type="spellStart"/>
            <w:r w:rsidRPr="00755541">
              <w:t>multrupt</w:t>
            </w:r>
            <w:proofErr w:type="spellEnd"/>
            <w:r w:rsidRPr="00755541">
              <w:t>=1</w:t>
            </w:r>
          </w:p>
        </w:tc>
        <w:tc>
          <w:tcPr>
            <w:tcW w:w="0" w:type="auto"/>
          </w:tcPr>
          <w:p w14:paraId="3DF1CB6A" w14:textId="41FA5138" w:rsidR="00423CB6" w:rsidRPr="00755541" w:rsidRDefault="00F47E75" w:rsidP="00755541">
            <w:pPr>
              <w:pStyle w:val="PlainText"/>
            </w:pPr>
            <w:r>
              <w:t>1=Input source consists of multiple grid files</w:t>
            </w:r>
          </w:p>
        </w:tc>
      </w:tr>
      <w:tr w:rsidR="00423CB6" w:rsidRPr="00755541" w14:paraId="2B9F9CAA" w14:textId="00156493" w:rsidTr="00423CB6">
        <w:tc>
          <w:tcPr>
            <w:tcW w:w="0" w:type="auto"/>
          </w:tcPr>
          <w:p w14:paraId="55AB671D" w14:textId="2486AE0A" w:rsidR="00423CB6" w:rsidRPr="00755541" w:rsidRDefault="00F47E75" w:rsidP="00755541">
            <w:pPr>
              <w:pStyle w:val="PlainText"/>
            </w:pPr>
            <w:proofErr w:type="spellStart"/>
            <w:r>
              <w:t>smallh</w:t>
            </w:r>
            <w:proofErr w:type="spellEnd"/>
            <w:r>
              <w:t>=.00</w:t>
            </w:r>
            <w:r w:rsidR="00423CB6" w:rsidRPr="00755541">
              <w:t>1</w:t>
            </w:r>
          </w:p>
        </w:tc>
        <w:tc>
          <w:tcPr>
            <w:tcW w:w="0" w:type="auto"/>
          </w:tcPr>
          <w:p w14:paraId="4FBFFE51" w14:textId="7EB05580" w:rsidR="00423CB6" w:rsidRPr="00755541" w:rsidRDefault="008954FB" w:rsidP="00755541">
            <w:pPr>
              <w:pStyle w:val="PlainText"/>
            </w:pPr>
            <w:r>
              <w:t>Small amplitude limit (meters)</w:t>
            </w:r>
          </w:p>
        </w:tc>
      </w:tr>
      <w:tr w:rsidR="00423CB6" w:rsidRPr="00755541" w14:paraId="22134B70" w14:textId="138C5BFF" w:rsidTr="00423CB6">
        <w:tc>
          <w:tcPr>
            <w:tcW w:w="0" w:type="auto"/>
          </w:tcPr>
          <w:p w14:paraId="2549FA47" w14:textId="7F8706DF" w:rsidR="00423CB6" w:rsidRPr="00423CB6" w:rsidRDefault="00423CB6" w:rsidP="00423CB6">
            <w:pPr>
              <w:pStyle w:val="PlainText"/>
              <w:rPr>
                <w:b/>
              </w:rPr>
            </w:pPr>
            <w:r w:rsidRPr="00423CB6">
              <w:rPr>
                <w:b/>
              </w:rPr>
              <w:t>dt=0.1</w:t>
            </w:r>
          </w:p>
        </w:tc>
        <w:tc>
          <w:tcPr>
            <w:tcW w:w="0" w:type="auto"/>
          </w:tcPr>
          <w:p w14:paraId="0AB1FC57" w14:textId="5DCF802F" w:rsidR="00423CB6" w:rsidRPr="00755541" w:rsidRDefault="00F47E75" w:rsidP="00755541">
            <w:pPr>
              <w:pStyle w:val="PlainText"/>
            </w:pPr>
            <w:r>
              <w:t>Time step in seconds</w:t>
            </w:r>
          </w:p>
        </w:tc>
      </w:tr>
      <w:tr w:rsidR="00423CB6" w:rsidRPr="00755541" w14:paraId="4D3F8331" w14:textId="692A39A5" w:rsidTr="00423CB6">
        <w:tc>
          <w:tcPr>
            <w:tcW w:w="0" w:type="auto"/>
          </w:tcPr>
          <w:p w14:paraId="5941D2C4" w14:textId="33034BC3" w:rsidR="00423CB6" w:rsidRPr="00423CB6" w:rsidRDefault="00423CB6" w:rsidP="00755541">
            <w:pPr>
              <w:pStyle w:val="PlainText"/>
              <w:rPr>
                <w:b/>
              </w:rPr>
            </w:pPr>
            <w:r w:rsidRPr="00423CB6">
              <w:rPr>
                <w:b/>
              </w:rPr>
              <w:t>tau</w:t>
            </w:r>
            <w:r w:rsidR="00103CE6">
              <w:rPr>
                <w:b/>
              </w:rPr>
              <w:t>=9</w:t>
            </w:r>
            <w:r w:rsidR="00F47E75">
              <w:rPr>
                <w:b/>
              </w:rPr>
              <w:t>0.</w:t>
            </w:r>
          </w:p>
        </w:tc>
        <w:tc>
          <w:tcPr>
            <w:tcW w:w="0" w:type="auto"/>
          </w:tcPr>
          <w:p w14:paraId="13F256F2" w14:textId="1F3CA7AD" w:rsidR="00423CB6" w:rsidRPr="00755541" w:rsidRDefault="00F47E75" w:rsidP="00F47E75">
            <w:pPr>
              <w:pStyle w:val="PlainText"/>
            </w:pPr>
            <w:r>
              <w:t>Source duration in seconds (integer multiple of dt)</w:t>
            </w:r>
          </w:p>
        </w:tc>
      </w:tr>
      <w:tr w:rsidR="00423CB6" w:rsidRPr="00755541" w14:paraId="3933634B" w14:textId="52FE39E2" w:rsidTr="00423CB6">
        <w:tc>
          <w:tcPr>
            <w:tcW w:w="0" w:type="auto"/>
          </w:tcPr>
          <w:p w14:paraId="1898CE69" w14:textId="500F3328" w:rsidR="00423CB6" w:rsidRPr="00423CB6" w:rsidRDefault="00423CB6" w:rsidP="00F47E75">
            <w:pPr>
              <w:pStyle w:val="PlainText"/>
              <w:rPr>
                <w:b/>
              </w:rPr>
            </w:pPr>
            <w:r>
              <w:rPr>
                <w:b/>
              </w:rPr>
              <w:t>tend=</w:t>
            </w:r>
            <w:r w:rsidR="00EA1377">
              <w:rPr>
                <w:b/>
              </w:rPr>
              <w:t>144</w:t>
            </w:r>
            <w:r w:rsidR="00F47E75">
              <w:rPr>
                <w:b/>
              </w:rPr>
              <w:t>00</w:t>
            </w:r>
            <w:r>
              <w:rPr>
                <w:b/>
              </w:rPr>
              <w:t>.</w:t>
            </w:r>
          </w:p>
        </w:tc>
        <w:tc>
          <w:tcPr>
            <w:tcW w:w="0" w:type="auto"/>
          </w:tcPr>
          <w:p w14:paraId="7DFF873D" w14:textId="722A59F9" w:rsidR="00423CB6" w:rsidRPr="00755541" w:rsidRDefault="00F47E75" w:rsidP="00755541">
            <w:pPr>
              <w:pStyle w:val="PlainText"/>
            </w:pPr>
            <w:r>
              <w:t>Duration of the entire simulation in seconds</w:t>
            </w:r>
            <w:r w:rsidR="00EA1377">
              <w:t xml:space="preserve"> (i.e. 4 hours)</w:t>
            </w:r>
          </w:p>
        </w:tc>
      </w:tr>
      <w:tr w:rsidR="00423CB6" w:rsidRPr="00755541" w14:paraId="3B09666B" w14:textId="4EF41DD4" w:rsidTr="00423CB6">
        <w:tc>
          <w:tcPr>
            <w:tcW w:w="0" w:type="auto"/>
          </w:tcPr>
          <w:p w14:paraId="03750339" w14:textId="43C4C0B6" w:rsidR="00423CB6" w:rsidRPr="00423CB6" w:rsidRDefault="00F47E75" w:rsidP="00423CB6">
            <w:pPr>
              <w:pStyle w:val="PlainText"/>
              <w:rPr>
                <w:b/>
              </w:rPr>
            </w:pPr>
            <w:proofErr w:type="spellStart"/>
            <w:r>
              <w:rPr>
                <w:b/>
              </w:rPr>
              <w:t>itmap</w:t>
            </w:r>
            <w:proofErr w:type="spellEnd"/>
            <w:r>
              <w:rPr>
                <w:b/>
              </w:rPr>
              <w:t>=100</w:t>
            </w:r>
          </w:p>
        </w:tc>
        <w:tc>
          <w:tcPr>
            <w:tcW w:w="0" w:type="auto"/>
          </w:tcPr>
          <w:p w14:paraId="062932CC" w14:textId="4095C97C" w:rsidR="00423CB6" w:rsidRPr="00755541" w:rsidRDefault="00EA1377" w:rsidP="00755541">
            <w:pPr>
              <w:pStyle w:val="PlainText"/>
            </w:pPr>
            <w:r>
              <w:t>Output grids</w:t>
            </w:r>
            <w:r w:rsidR="00F47E75">
              <w:t xml:space="preserve"> every </w:t>
            </w:r>
            <w:proofErr w:type="spellStart"/>
            <w:r w:rsidR="00F47E75" w:rsidRPr="00F47E75">
              <w:rPr>
                <w:i/>
              </w:rPr>
              <w:t>itmap</w:t>
            </w:r>
            <w:proofErr w:type="spellEnd"/>
            <w:r w:rsidR="00F47E75">
              <w:t xml:space="preserve"> timesteps</w:t>
            </w:r>
          </w:p>
        </w:tc>
      </w:tr>
      <w:tr w:rsidR="00423CB6" w:rsidRPr="00755541" w14:paraId="206044A2" w14:textId="758E7B59" w:rsidTr="00423CB6">
        <w:tc>
          <w:tcPr>
            <w:tcW w:w="0" w:type="auto"/>
          </w:tcPr>
          <w:p w14:paraId="72AAE000" w14:textId="77777777" w:rsidR="00423CB6" w:rsidRPr="00755541" w:rsidRDefault="00423CB6" w:rsidP="00755541">
            <w:pPr>
              <w:pStyle w:val="PlainText"/>
            </w:pPr>
            <w:proofErr w:type="spellStart"/>
            <w:r w:rsidRPr="00755541">
              <w:t>maxgrdfn</w:t>
            </w:r>
            <w:proofErr w:type="spellEnd"/>
            <w:r w:rsidRPr="00755541">
              <w:t>=</w:t>
            </w:r>
            <w:proofErr w:type="spellStart"/>
            <w:r w:rsidRPr="00755541">
              <w:t>zmax.grd</w:t>
            </w:r>
            <w:proofErr w:type="spellEnd"/>
          </w:p>
        </w:tc>
        <w:tc>
          <w:tcPr>
            <w:tcW w:w="0" w:type="auto"/>
          </w:tcPr>
          <w:p w14:paraId="761EEADB" w14:textId="5FCC58BB" w:rsidR="00423CB6" w:rsidRPr="00755541" w:rsidRDefault="00E652FC" w:rsidP="00755541">
            <w:pPr>
              <w:pStyle w:val="PlainText"/>
            </w:pPr>
            <w:r>
              <w:t>Postfix of the maximum waveheight file</w:t>
            </w:r>
          </w:p>
        </w:tc>
      </w:tr>
      <w:tr w:rsidR="00423CB6" w:rsidRPr="00755541" w14:paraId="2E1D21CF" w14:textId="1B24D88F" w:rsidTr="00423CB6">
        <w:tc>
          <w:tcPr>
            <w:tcW w:w="0" w:type="auto"/>
          </w:tcPr>
          <w:p w14:paraId="2835AC3B" w14:textId="54CA11F1" w:rsidR="00423CB6" w:rsidRPr="00423CB6" w:rsidRDefault="00423CB6" w:rsidP="001F34D7">
            <w:pPr>
              <w:pStyle w:val="PlainText"/>
              <w:rPr>
                <w:b/>
              </w:rPr>
            </w:pPr>
            <w:proofErr w:type="spellStart"/>
            <w:r w:rsidRPr="00423CB6">
              <w:rPr>
                <w:b/>
              </w:rPr>
              <w:t>tgstafn</w:t>
            </w:r>
            <w:proofErr w:type="spellEnd"/>
            <w:r w:rsidRPr="00423CB6">
              <w:rPr>
                <w:b/>
              </w:rPr>
              <w:t>=</w:t>
            </w:r>
            <w:r w:rsidR="00E46E93">
              <w:rPr>
                <w:b/>
              </w:rPr>
              <w:t>C</w:t>
            </w:r>
            <w:r w:rsidR="001F34D7">
              <w:rPr>
                <w:b/>
              </w:rPr>
              <w:t>hile-</w:t>
            </w:r>
            <w:proofErr w:type="spellStart"/>
            <w:r w:rsidR="001F34D7">
              <w:rPr>
                <w:b/>
              </w:rPr>
              <w:t>sta</w:t>
            </w:r>
            <w:r w:rsidRPr="00423CB6">
              <w:rPr>
                <w:b/>
              </w:rPr>
              <w:t>.xy</w:t>
            </w:r>
            <w:proofErr w:type="spellEnd"/>
          </w:p>
        </w:tc>
        <w:tc>
          <w:tcPr>
            <w:tcW w:w="0" w:type="auto"/>
          </w:tcPr>
          <w:p w14:paraId="6F94A94F" w14:textId="3D74D992" w:rsidR="00423CB6" w:rsidRPr="00755541" w:rsidRDefault="00E652FC" w:rsidP="00755541">
            <w:pPr>
              <w:pStyle w:val="PlainText"/>
            </w:pPr>
            <w:r>
              <w:t>Name of the file containing the timeseries locations</w:t>
            </w:r>
          </w:p>
        </w:tc>
      </w:tr>
      <w:tr w:rsidR="00423CB6" w:rsidRPr="00755541" w14:paraId="68FCB763" w14:textId="353020DA" w:rsidTr="00423CB6">
        <w:tc>
          <w:tcPr>
            <w:tcW w:w="0" w:type="auto"/>
          </w:tcPr>
          <w:p w14:paraId="2833DEF2" w14:textId="185C3FE6" w:rsidR="00423CB6" w:rsidRPr="00423CB6" w:rsidRDefault="00423CB6" w:rsidP="00423CB6">
            <w:pPr>
              <w:pStyle w:val="PlainText"/>
              <w:rPr>
                <w:b/>
              </w:rPr>
            </w:pPr>
            <w:proofErr w:type="spellStart"/>
            <w:r w:rsidRPr="00423CB6">
              <w:rPr>
                <w:b/>
              </w:rPr>
              <w:t>cf</w:t>
            </w:r>
            <w:proofErr w:type="spellEnd"/>
            <w:r w:rsidRPr="00423CB6">
              <w:rPr>
                <w:b/>
              </w:rPr>
              <w:t>=0.030</w:t>
            </w:r>
          </w:p>
        </w:tc>
        <w:tc>
          <w:tcPr>
            <w:tcW w:w="0" w:type="auto"/>
          </w:tcPr>
          <w:p w14:paraId="12692D6E" w14:textId="46CB957F" w:rsidR="00423CB6" w:rsidRDefault="00E652FC" w:rsidP="00423CB6">
            <w:pPr>
              <w:pStyle w:val="PlainText"/>
            </w:pPr>
            <w:r>
              <w:t>Dimensionless bottom friction parameter</w:t>
            </w:r>
          </w:p>
        </w:tc>
      </w:tr>
      <w:tr w:rsidR="00423CB6" w:rsidRPr="00755541" w14:paraId="1F6C7C74" w14:textId="68008D74" w:rsidTr="00423CB6">
        <w:tc>
          <w:tcPr>
            <w:tcW w:w="0" w:type="auto"/>
          </w:tcPr>
          <w:p w14:paraId="42144A20" w14:textId="5A5D5233" w:rsidR="00423CB6" w:rsidRPr="00423CB6" w:rsidRDefault="00E652FC" w:rsidP="00423CB6">
            <w:pPr>
              <w:pStyle w:val="PlainText"/>
              <w:rPr>
                <w:b/>
              </w:rPr>
            </w:pPr>
            <w:proofErr w:type="spellStart"/>
            <w:r>
              <w:rPr>
                <w:b/>
              </w:rPr>
              <w:t>coriolis</w:t>
            </w:r>
            <w:proofErr w:type="spellEnd"/>
            <w:r>
              <w:rPr>
                <w:b/>
              </w:rPr>
              <w:t>=1</w:t>
            </w:r>
          </w:p>
        </w:tc>
        <w:tc>
          <w:tcPr>
            <w:tcW w:w="0" w:type="auto"/>
          </w:tcPr>
          <w:p w14:paraId="783F99B1" w14:textId="49276510" w:rsidR="00423CB6" w:rsidRPr="00755541" w:rsidRDefault="00E652FC" w:rsidP="00423CB6">
            <w:pPr>
              <w:pStyle w:val="PlainText"/>
            </w:pPr>
            <w:r>
              <w:t>1=include Coriolis forces</w:t>
            </w:r>
          </w:p>
        </w:tc>
      </w:tr>
      <w:tr w:rsidR="00423CB6" w:rsidRPr="00755541" w14:paraId="3467F662" w14:textId="3AF8137D" w:rsidTr="00423CB6">
        <w:tc>
          <w:tcPr>
            <w:tcW w:w="0" w:type="auto"/>
          </w:tcPr>
          <w:p w14:paraId="1FEF24EA" w14:textId="75F02A40" w:rsidR="00423CB6" w:rsidRPr="00755541" w:rsidRDefault="00423CB6" w:rsidP="00423CB6">
            <w:pPr>
              <w:pStyle w:val="PlainText"/>
            </w:pPr>
            <w:r w:rsidRPr="00755541">
              <w:t>pointers=0</w:t>
            </w:r>
          </w:p>
        </w:tc>
        <w:tc>
          <w:tcPr>
            <w:tcW w:w="0" w:type="auto"/>
          </w:tcPr>
          <w:p w14:paraId="5A10635F" w14:textId="159430CE" w:rsidR="00423CB6" w:rsidRPr="00755541" w:rsidRDefault="00E652FC" w:rsidP="00423CB6">
            <w:pPr>
              <w:pStyle w:val="PlainText"/>
            </w:pPr>
            <w:r>
              <w:t>1=use pointers for increased speed (preliminary, do not use)</w:t>
            </w:r>
          </w:p>
        </w:tc>
      </w:tr>
      <w:tr w:rsidR="00423CB6" w:rsidRPr="00755541" w14:paraId="76741C9B" w14:textId="41C11FDC" w:rsidTr="00423CB6">
        <w:tc>
          <w:tcPr>
            <w:tcW w:w="0" w:type="auto"/>
          </w:tcPr>
          <w:p w14:paraId="1363CB1F" w14:textId="77777777" w:rsidR="00423CB6" w:rsidRPr="00755541" w:rsidRDefault="00423CB6" w:rsidP="00755541">
            <w:pPr>
              <w:pStyle w:val="PlainText"/>
            </w:pPr>
            <w:proofErr w:type="spellStart"/>
            <w:r w:rsidRPr="00755541">
              <w:lastRenderedPageBreak/>
              <w:t>smooth_edges</w:t>
            </w:r>
            <w:proofErr w:type="spellEnd"/>
            <w:r w:rsidRPr="00755541">
              <w:t>=1</w:t>
            </w:r>
          </w:p>
        </w:tc>
        <w:tc>
          <w:tcPr>
            <w:tcW w:w="0" w:type="auto"/>
          </w:tcPr>
          <w:p w14:paraId="28F0076D" w14:textId="71211318" w:rsidR="00423CB6" w:rsidRPr="00755541" w:rsidRDefault="00E652FC" w:rsidP="00755541">
            <w:pPr>
              <w:pStyle w:val="PlainText"/>
            </w:pPr>
            <w:r>
              <w:t>1=smooth the transition between the nested grids</w:t>
            </w:r>
          </w:p>
        </w:tc>
      </w:tr>
      <w:tr w:rsidR="00423CB6" w:rsidRPr="00755541" w14:paraId="73659C3C" w14:textId="1B59A589" w:rsidTr="00423CB6">
        <w:tc>
          <w:tcPr>
            <w:tcW w:w="0" w:type="auto"/>
          </w:tcPr>
          <w:p w14:paraId="5F7A56ED" w14:textId="77777777" w:rsidR="00423CB6" w:rsidRPr="00423CB6" w:rsidRDefault="00423CB6" w:rsidP="00755541">
            <w:pPr>
              <w:pStyle w:val="PlainText"/>
              <w:rPr>
                <w:b/>
              </w:rPr>
            </w:pPr>
            <w:proofErr w:type="spellStart"/>
            <w:r w:rsidRPr="00423CB6">
              <w:rPr>
                <w:b/>
              </w:rPr>
              <w:t>tgsoutfile</w:t>
            </w:r>
            <w:proofErr w:type="spellEnd"/>
            <w:r w:rsidRPr="00423CB6">
              <w:rPr>
                <w:b/>
              </w:rPr>
              <w:t>=</w:t>
            </w:r>
            <w:proofErr w:type="spellStart"/>
            <w:r w:rsidRPr="00423CB6">
              <w:rPr>
                <w:b/>
              </w:rPr>
              <w:t>tgs.out</w:t>
            </w:r>
            <w:proofErr w:type="spellEnd"/>
          </w:p>
        </w:tc>
        <w:tc>
          <w:tcPr>
            <w:tcW w:w="0" w:type="auto"/>
          </w:tcPr>
          <w:p w14:paraId="59303071" w14:textId="1CE66BC5" w:rsidR="00423CB6" w:rsidRPr="00755541" w:rsidRDefault="00E652FC" w:rsidP="00755541">
            <w:pPr>
              <w:pStyle w:val="PlainText"/>
            </w:pPr>
            <w:r>
              <w:t>Prefix of the timeseries output files</w:t>
            </w:r>
          </w:p>
        </w:tc>
      </w:tr>
    </w:tbl>
    <w:p w14:paraId="3EF791BA" w14:textId="5EB60E2C" w:rsidR="00385D17" w:rsidRDefault="00385D17" w:rsidP="00385D17">
      <w:pPr>
        <w:pStyle w:val="BodyText"/>
      </w:pPr>
      <w:r>
        <w:t>The required parameters are shown in bold and the order of the arguments is unimportant. Several advanced options (</w:t>
      </w:r>
      <w:proofErr w:type="spellStart"/>
      <w:r>
        <w:t>wavetank</w:t>
      </w:r>
      <w:proofErr w:type="spellEnd"/>
      <w:r>
        <w:t xml:space="preserve">, multiple rupture) are still being improved on, and it’s best to contact the author before using them to make sure the options have not been superseded. </w:t>
      </w:r>
    </w:p>
    <w:p w14:paraId="0284E4CD" w14:textId="77777777" w:rsidR="00755541" w:rsidRDefault="00755541" w:rsidP="00755541"/>
    <w:p w14:paraId="4D554D9A" w14:textId="351B2C09" w:rsidR="00755541" w:rsidRDefault="00E652FC" w:rsidP="00385D17">
      <w:pPr>
        <w:pStyle w:val="BodyText"/>
      </w:pPr>
      <w:r>
        <w:t>The grid information file</w:t>
      </w:r>
      <w:r w:rsidR="00385D17">
        <w:t xml:space="preserve"> (</w:t>
      </w:r>
      <w:r w:rsidR="00C21261">
        <w:t xml:space="preserve">e.g. </w:t>
      </w:r>
      <w:proofErr w:type="spellStart"/>
      <w:r w:rsidR="00385D17">
        <w:t>gridfile.chile</w:t>
      </w:r>
      <w:proofErr w:type="spellEnd"/>
      <w:r w:rsidR="00385D17">
        <w:t>)</w:t>
      </w:r>
      <w:r>
        <w:t>:</w:t>
      </w:r>
    </w:p>
    <w:tbl>
      <w:tblPr>
        <w:tblStyle w:val="TableGrid"/>
        <w:tblW w:w="0" w:type="auto"/>
        <w:tblLook w:val="04A0" w:firstRow="1" w:lastRow="0" w:firstColumn="1" w:lastColumn="0" w:noHBand="0" w:noVBand="1"/>
      </w:tblPr>
      <w:tblGrid>
        <w:gridCol w:w="1351"/>
        <w:gridCol w:w="1351"/>
        <w:gridCol w:w="936"/>
        <w:gridCol w:w="3871"/>
        <w:gridCol w:w="3493"/>
      </w:tblGrid>
      <w:tr w:rsidR="0035309E" w:rsidRPr="0035309E" w14:paraId="5559C08B" w14:textId="77777777" w:rsidTr="0035309E">
        <w:tc>
          <w:tcPr>
            <w:tcW w:w="0" w:type="auto"/>
          </w:tcPr>
          <w:p w14:paraId="6AF15C3B" w14:textId="484B92FB" w:rsidR="0035309E" w:rsidRPr="00595CE9" w:rsidRDefault="0035309E" w:rsidP="0035309E">
            <w:pPr>
              <w:rPr>
                <w:b/>
              </w:rPr>
            </w:pPr>
            <w:r w:rsidRPr="00595CE9">
              <w:rPr>
                <w:b/>
              </w:rPr>
              <w:t>Grid</w:t>
            </w:r>
            <w:r w:rsidR="00466BD5">
              <w:rPr>
                <w:b/>
              </w:rPr>
              <w:t xml:space="preserve"> Id</w:t>
            </w:r>
          </w:p>
        </w:tc>
        <w:tc>
          <w:tcPr>
            <w:tcW w:w="0" w:type="auto"/>
          </w:tcPr>
          <w:p w14:paraId="486C2690" w14:textId="0094BA8D" w:rsidR="0035309E" w:rsidRPr="00595CE9" w:rsidRDefault="0035309E" w:rsidP="0035309E">
            <w:pPr>
              <w:rPr>
                <w:b/>
              </w:rPr>
            </w:pPr>
            <w:r w:rsidRPr="00595CE9">
              <w:rPr>
                <w:b/>
              </w:rPr>
              <w:t>Parent</w:t>
            </w:r>
          </w:p>
        </w:tc>
        <w:tc>
          <w:tcPr>
            <w:tcW w:w="0" w:type="auto"/>
          </w:tcPr>
          <w:p w14:paraId="78104823" w14:textId="64C55F81" w:rsidR="0035309E" w:rsidRPr="00595CE9" w:rsidRDefault="0035309E" w:rsidP="0035309E">
            <w:pPr>
              <w:rPr>
                <w:b/>
              </w:rPr>
            </w:pPr>
            <w:r w:rsidRPr="00595CE9">
              <w:rPr>
                <w:b/>
              </w:rPr>
              <w:t>Linear</w:t>
            </w:r>
          </w:p>
        </w:tc>
        <w:tc>
          <w:tcPr>
            <w:tcW w:w="0" w:type="auto"/>
          </w:tcPr>
          <w:p w14:paraId="23AC6126" w14:textId="7DE30D29" w:rsidR="00EA1377" w:rsidRPr="00595CE9" w:rsidRDefault="0035309E" w:rsidP="0035309E">
            <w:pPr>
              <w:rPr>
                <w:b/>
              </w:rPr>
            </w:pPr>
            <w:proofErr w:type="spellStart"/>
            <w:r w:rsidRPr="00595CE9">
              <w:rPr>
                <w:b/>
              </w:rPr>
              <w:t>Gridfile</w:t>
            </w:r>
            <w:proofErr w:type="spellEnd"/>
            <w:r w:rsidR="00595CE9">
              <w:rPr>
                <w:b/>
              </w:rPr>
              <w:t xml:space="preserve"> name</w:t>
            </w:r>
          </w:p>
        </w:tc>
        <w:tc>
          <w:tcPr>
            <w:tcW w:w="0" w:type="auto"/>
          </w:tcPr>
          <w:p w14:paraId="2717C127" w14:textId="0B852237" w:rsidR="0035309E" w:rsidRPr="00595CE9" w:rsidRDefault="00595CE9" w:rsidP="0035309E">
            <w:pPr>
              <w:rPr>
                <w:b/>
              </w:rPr>
            </w:pPr>
            <w:r>
              <w:rPr>
                <w:b/>
              </w:rPr>
              <w:t>Displacement</w:t>
            </w:r>
          </w:p>
        </w:tc>
      </w:tr>
      <w:tr w:rsidR="0035309E" w:rsidRPr="0035309E" w14:paraId="4D4118D1" w14:textId="77777777" w:rsidTr="0035309E">
        <w:tc>
          <w:tcPr>
            <w:tcW w:w="0" w:type="auto"/>
          </w:tcPr>
          <w:p w14:paraId="4C34C689" w14:textId="51F7BC49" w:rsidR="0035309E" w:rsidRPr="0035309E" w:rsidRDefault="0035309E" w:rsidP="00EA1377">
            <w:pPr>
              <w:pStyle w:val="PlainText"/>
            </w:pPr>
            <w:r w:rsidRPr="0035309E">
              <w:t>Chile-f00</w:t>
            </w:r>
          </w:p>
        </w:tc>
        <w:tc>
          <w:tcPr>
            <w:tcW w:w="0" w:type="auto"/>
          </w:tcPr>
          <w:p w14:paraId="1FB14160" w14:textId="77777777" w:rsidR="0035309E" w:rsidRPr="0035309E" w:rsidRDefault="0035309E" w:rsidP="00EA1377">
            <w:pPr>
              <w:pStyle w:val="PlainText"/>
            </w:pPr>
            <w:r w:rsidRPr="0035309E">
              <w:t>Chile-f00</w:t>
            </w:r>
          </w:p>
        </w:tc>
        <w:tc>
          <w:tcPr>
            <w:tcW w:w="0" w:type="auto"/>
          </w:tcPr>
          <w:p w14:paraId="6E25BDEA" w14:textId="77777777" w:rsidR="0035309E" w:rsidRPr="0035309E" w:rsidRDefault="0035309E" w:rsidP="00EA1377">
            <w:pPr>
              <w:pStyle w:val="PlainText"/>
            </w:pPr>
            <w:r w:rsidRPr="0035309E">
              <w:t>0</w:t>
            </w:r>
          </w:p>
        </w:tc>
        <w:tc>
          <w:tcPr>
            <w:tcW w:w="0" w:type="auto"/>
          </w:tcPr>
          <w:p w14:paraId="38F3A322" w14:textId="77777777" w:rsidR="0035309E" w:rsidRPr="0035309E" w:rsidRDefault="0035309E" w:rsidP="00EA1377">
            <w:pPr>
              <w:pStyle w:val="PlainText"/>
            </w:pPr>
            <w:r w:rsidRPr="0035309E">
              <w:t>../Bath/SEPac-225c-neg.grd</w:t>
            </w:r>
          </w:p>
        </w:tc>
        <w:tc>
          <w:tcPr>
            <w:tcW w:w="0" w:type="auto"/>
          </w:tcPr>
          <w:p w14:paraId="75C62332" w14:textId="77777777" w:rsidR="0035309E" w:rsidRPr="0035309E" w:rsidRDefault="0035309E" w:rsidP="00EA1377">
            <w:pPr>
              <w:pStyle w:val="PlainText"/>
            </w:pPr>
            <w:proofErr w:type="spellStart"/>
            <w:r w:rsidRPr="0035309E">
              <w:t>Disp</w:t>
            </w:r>
            <w:proofErr w:type="spellEnd"/>
            <w:r w:rsidRPr="0035309E">
              <w:t>/Static-225c.grd</w:t>
            </w:r>
          </w:p>
        </w:tc>
      </w:tr>
      <w:tr w:rsidR="0035309E" w:rsidRPr="0035309E" w14:paraId="374E2964" w14:textId="77777777" w:rsidTr="0035309E">
        <w:tc>
          <w:tcPr>
            <w:tcW w:w="0" w:type="auto"/>
          </w:tcPr>
          <w:p w14:paraId="5561FA3E" w14:textId="02DDF882" w:rsidR="0035309E" w:rsidRPr="0035309E" w:rsidRDefault="0035309E" w:rsidP="00EA1377">
            <w:pPr>
              <w:pStyle w:val="PlainText"/>
            </w:pPr>
            <w:r w:rsidRPr="0035309E">
              <w:t>Chile-f01</w:t>
            </w:r>
          </w:p>
        </w:tc>
        <w:tc>
          <w:tcPr>
            <w:tcW w:w="0" w:type="auto"/>
          </w:tcPr>
          <w:p w14:paraId="2ACA0114" w14:textId="77777777" w:rsidR="0035309E" w:rsidRPr="0035309E" w:rsidRDefault="0035309E" w:rsidP="00EA1377">
            <w:pPr>
              <w:pStyle w:val="PlainText"/>
            </w:pPr>
            <w:r w:rsidRPr="0035309E">
              <w:t>Chile-f00</w:t>
            </w:r>
          </w:p>
        </w:tc>
        <w:tc>
          <w:tcPr>
            <w:tcW w:w="0" w:type="auto"/>
          </w:tcPr>
          <w:p w14:paraId="22982CF7" w14:textId="77777777" w:rsidR="0035309E" w:rsidRPr="0035309E" w:rsidRDefault="0035309E" w:rsidP="00EA1377">
            <w:pPr>
              <w:pStyle w:val="PlainText"/>
            </w:pPr>
            <w:r w:rsidRPr="0035309E">
              <w:t>0</w:t>
            </w:r>
          </w:p>
        </w:tc>
        <w:tc>
          <w:tcPr>
            <w:tcW w:w="0" w:type="auto"/>
          </w:tcPr>
          <w:p w14:paraId="4301CB42" w14:textId="77777777" w:rsidR="0035309E" w:rsidRPr="0035309E" w:rsidRDefault="0035309E" w:rsidP="00EA1377">
            <w:pPr>
              <w:pStyle w:val="PlainText"/>
            </w:pPr>
            <w:r w:rsidRPr="0035309E">
              <w:t>../Bath/Chile-45c-neg.grd</w:t>
            </w:r>
          </w:p>
        </w:tc>
        <w:tc>
          <w:tcPr>
            <w:tcW w:w="0" w:type="auto"/>
          </w:tcPr>
          <w:p w14:paraId="36DF806A" w14:textId="77777777" w:rsidR="0035309E" w:rsidRPr="0035309E" w:rsidRDefault="0035309E" w:rsidP="00EA1377">
            <w:pPr>
              <w:pStyle w:val="PlainText"/>
            </w:pPr>
            <w:r w:rsidRPr="0035309E">
              <w:t>NO_DISPLACEMENT_FILE_GIVEN</w:t>
            </w:r>
          </w:p>
        </w:tc>
      </w:tr>
      <w:tr w:rsidR="0035309E" w:rsidRPr="0035309E" w14:paraId="463A55DC" w14:textId="77777777" w:rsidTr="0035309E">
        <w:tc>
          <w:tcPr>
            <w:tcW w:w="0" w:type="auto"/>
          </w:tcPr>
          <w:p w14:paraId="4C96B4B9" w14:textId="64937E7F" w:rsidR="0035309E" w:rsidRPr="0035309E" w:rsidRDefault="0035309E" w:rsidP="00EA1377">
            <w:pPr>
              <w:pStyle w:val="PlainText"/>
            </w:pPr>
            <w:r w:rsidRPr="0035309E">
              <w:t>Chile-f02</w:t>
            </w:r>
          </w:p>
        </w:tc>
        <w:tc>
          <w:tcPr>
            <w:tcW w:w="0" w:type="auto"/>
          </w:tcPr>
          <w:p w14:paraId="4C9FFD6A" w14:textId="77777777" w:rsidR="0035309E" w:rsidRPr="0035309E" w:rsidRDefault="0035309E" w:rsidP="00EA1377">
            <w:pPr>
              <w:pStyle w:val="PlainText"/>
            </w:pPr>
            <w:r w:rsidRPr="0035309E">
              <w:t>Chile-f01</w:t>
            </w:r>
          </w:p>
        </w:tc>
        <w:tc>
          <w:tcPr>
            <w:tcW w:w="0" w:type="auto"/>
          </w:tcPr>
          <w:p w14:paraId="30C9AE0A" w14:textId="77777777" w:rsidR="0035309E" w:rsidRPr="0035309E" w:rsidRDefault="0035309E" w:rsidP="00EA1377">
            <w:pPr>
              <w:pStyle w:val="PlainText"/>
            </w:pPr>
            <w:r w:rsidRPr="0035309E">
              <w:t>0</w:t>
            </w:r>
          </w:p>
        </w:tc>
        <w:tc>
          <w:tcPr>
            <w:tcW w:w="0" w:type="auto"/>
          </w:tcPr>
          <w:p w14:paraId="44268A01" w14:textId="77777777" w:rsidR="0035309E" w:rsidRPr="0035309E" w:rsidRDefault="0035309E" w:rsidP="00EA1377">
            <w:pPr>
              <w:pStyle w:val="PlainText"/>
            </w:pPr>
            <w:r w:rsidRPr="0035309E">
              <w:t>../Bath/Chile-15c-neg.grd</w:t>
            </w:r>
          </w:p>
        </w:tc>
        <w:tc>
          <w:tcPr>
            <w:tcW w:w="0" w:type="auto"/>
          </w:tcPr>
          <w:p w14:paraId="15891013" w14:textId="77777777" w:rsidR="0035309E" w:rsidRPr="0035309E" w:rsidRDefault="0035309E" w:rsidP="00EA1377">
            <w:pPr>
              <w:pStyle w:val="PlainText"/>
            </w:pPr>
            <w:r w:rsidRPr="0035309E">
              <w:t>NO_DISPLACEMENT_FILE_GIVEN</w:t>
            </w:r>
          </w:p>
        </w:tc>
      </w:tr>
      <w:tr w:rsidR="0035309E" w:rsidRPr="0035309E" w14:paraId="68EC9047" w14:textId="77777777" w:rsidTr="0035309E">
        <w:tc>
          <w:tcPr>
            <w:tcW w:w="0" w:type="auto"/>
          </w:tcPr>
          <w:p w14:paraId="46FCB229" w14:textId="0F938CE6" w:rsidR="0035309E" w:rsidRPr="0035309E" w:rsidRDefault="0035309E" w:rsidP="00EA1377">
            <w:pPr>
              <w:pStyle w:val="PlainText"/>
            </w:pPr>
            <w:r w:rsidRPr="0035309E">
              <w:t>Chile-f03</w:t>
            </w:r>
          </w:p>
        </w:tc>
        <w:tc>
          <w:tcPr>
            <w:tcW w:w="0" w:type="auto"/>
          </w:tcPr>
          <w:p w14:paraId="674BB58B" w14:textId="77777777" w:rsidR="0035309E" w:rsidRPr="0035309E" w:rsidRDefault="0035309E" w:rsidP="00EA1377">
            <w:pPr>
              <w:pStyle w:val="PlainText"/>
            </w:pPr>
            <w:r w:rsidRPr="0035309E">
              <w:t>Chile-f02</w:t>
            </w:r>
          </w:p>
        </w:tc>
        <w:tc>
          <w:tcPr>
            <w:tcW w:w="0" w:type="auto"/>
          </w:tcPr>
          <w:p w14:paraId="5E808FDA" w14:textId="77777777" w:rsidR="0035309E" w:rsidRPr="0035309E" w:rsidRDefault="0035309E" w:rsidP="00EA1377">
            <w:pPr>
              <w:pStyle w:val="PlainText"/>
            </w:pPr>
            <w:r w:rsidRPr="0035309E">
              <w:t>0</w:t>
            </w:r>
          </w:p>
        </w:tc>
        <w:tc>
          <w:tcPr>
            <w:tcW w:w="0" w:type="auto"/>
          </w:tcPr>
          <w:p w14:paraId="051B8FCA" w14:textId="77777777" w:rsidR="0035309E" w:rsidRPr="0035309E" w:rsidRDefault="0035309E" w:rsidP="00EA1377">
            <w:pPr>
              <w:pStyle w:val="PlainText"/>
            </w:pPr>
            <w:r w:rsidRPr="0035309E">
              <w:t>../Bath/Mejillones-3c-neg.grd</w:t>
            </w:r>
          </w:p>
        </w:tc>
        <w:tc>
          <w:tcPr>
            <w:tcW w:w="0" w:type="auto"/>
          </w:tcPr>
          <w:p w14:paraId="0D67F9F3" w14:textId="77777777" w:rsidR="0035309E" w:rsidRPr="0035309E" w:rsidRDefault="0035309E" w:rsidP="00EA1377">
            <w:pPr>
              <w:pStyle w:val="PlainText"/>
            </w:pPr>
            <w:r w:rsidRPr="0035309E">
              <w:t>NO_DISPLACEMENT_FILE_GIVEN</w:t>
            </w:r>
          </w:p>
        </w:tc>
      </w:tr>
      <w:tr w:rsidR="0035309E" w:rsidRPr="0035309E" w14:paraId="3D08D20A" w14:textId="77777777" w:rsidTr="0035309E">
        <w:tc>
          <w:tcPr>
            <w:tcW w:w="0" w:type="auto"/>
          </w:tcPr>
          <w:p w14:paraId="5667EC0D" w14:textId="1BB5CDD4" w:rsidR="0035309E" w:rsidRPr="0035309E" w:rsidRDefault="0035309E" w:rsidP="00EA1377">
            <w:pPr>
              <w:pStyle w:val="PlainText"/>
            </w:pPr>
            <w:r w:rsidRPr="0035309E">
              <w:t>Chile-f04</w:t>
            </w:r>
          </w:p>
        </w:tc>
        <w:tc>
          <w:tcPr>
            <w:tcW w:w="0" w:type="auto"/>
          </w:tcPr>
          <w:p w14:paraId="6BD79D04" w14:textId="77777777" w:rsidR="0035309E" w:rsidRPr="0035309E" w:rsidRDefault="0035309E" w:rsidP="00EA1377">
            <w:pPr>
              <w:pStyle w:val="PlainText"/>
            </w:pPr>
            <w:r w:rsidRPr="0035309E">
              <w:t>Chile-f02</w:t>
            </w:r>
          </w:p>
        </w:tc>
        <w:tc>
          <w:tcPr>
            <w:tcW w:w="0" w:type="auto"/>
          </w:tcPr>
          <w:p w14:paraId="49AF8AAE" w14:textId="77777777" w:rsidR="0035309E" w:rsidRPr="0035309E" w:rsidRDefault="0035309E" w:rsidP="00EA1377">
            <w:pPr>
              <w:pStyle w:val="PlainText"/>
            </w:pPr>
            <w:r w:rsidRPr="0035309E">
              <w:t>0</w:t>
            </w:r>
          </w:p>
        </w:tc>
        <w:tc>
          <w:tcPr>
            <w:tcW w:w="0" w:type="auto"/>
          </w:tcPr>
          <w:p w14:paraId="6E680229" w14:textId="77777777" w:rsidR="0035309E" w:rsidRPr="0035309E" w:rsidRDefault="0035309E" w:rsidP="00EA1377">
            <w:pPr>
              <w:pStyle w:val="PlainText"/>
            </w:pPr>
            <w:r w:rsidRPr="0035309E">
              <w:t>../Bath/Tocopilla-3c-neg.grd</w:t>
            </w:r>
          </w:p>
        </w:tc>
        <w:tc>
          <w:tcPr>
            <w:tcW w:w="0" w:type="auto"/>
          </w:tcPr>
          <w:p w14:paraId="2727CDA4" w14:textId="77777777" w:rsidR="0035309E" w:rsidRPr="0035309E" w:rsidRDefault="0035309E" w:rsidP="00EA1377">
            <w:pPr>
              <w:pStyle w:val="PlainText"/>
            </w:pPr>
            <w:r w:rsidRPr="0035309E">
              <w:t>NO_DISPLACEMENT_FILE_GIVEN</w:t>
            </w:r>
          </w:p>
        </w:tc>
      </w:tr>
      <w:tr w:rsidR="0035309E" w:rsidRPr="0035309E" w14:paraId="10734EB0" w14:textId="77777777" w:rsidTr="0035309E">
        <w:tc>
          <w:tcPr>
            <w:tcW w:w="0" w:type="auto"/>
          </w:tcPr>
          <w:p w14:paraId="166E8BB9" w14:textId="00E663AF" w:rsidR="0035309E" w:rsidRPr="0035309E" w:rsidRDefault="0035309E" w:rsidP="00EA1377">
            <w:pPr>
              <w:pStyle w:val="PlainText"/>
            </w:pPr>
            <w:r w:rsidRPr="0035309E">
              <w:t>Chile-f05</w:t>
            </w:r>
          </w:p>
        </w:tc>
        <w:tc>
          <w:tcPr>
            <w:tcW w:w="0" w:type="auto"/>
          </w:tcPr>
          <w:p w14:paraId="29F2F3A0" w14:textId="77777777" w:rsidR="0035309E" w:rsidRPr="0035309E" w:rsidRDefault="0035309E" w:rsidP="00EA1377">
            <w:pPr>
              <w:pStyle w:val="PlainText"/>
            </w:pPr>
            <w:r w:rsidRPr="0035309E">
              <w:t>Chile-f00</w:t>
            </w:r>
          </w:p>
        </w:tc>
        <w:tc>
          <w:tcPr>
            <w:tcW w:w="0" w:type="auto"/>
          </w:tcPr>
          <w:p w14:paraId="68791C89" w14:textId="77777777" w:rsidR="0035309E" w:rsidRPr="0035309E" w:rsidRDefault="0035309E" w:rsidP="00EA1377">
            <w:pPr>
              <w:pStyle w:val="PlainText"/>
            </w:pPr>
            <w:r w:rsidRPr="0035309E">
              <w:t>0</w:t>
            </w:r>
          </w:p>
        </w:tc>
        <w:tc>
          <w:tcPr>
            <w:tcW w:w="0" w:type="auto"/>
          </w:tcPr>
          <w:p w14:paraId="0948A4B1" w14:textId="77777777" w:rsidR="0035309E" w:rsidRPr="0035309E" w:rsidRDefault="0035309E" w:rsidP="00EA1377">
            <w:pPr>
              <w:pStyle w:val="PlainText"/>
            </w:pPr>
            <w:r w:rsidRPr="0035309E">
              <w:t>../Bath/Peru-45c-neg.grd</w:t>
            </w:r>
          </w:p>
        </w:tc>
        <w:tc>
          <w:tcPr>
            <w:tcW w:w="0" w:type="auto"/>
          </w:tcPr>
          <w:p w14:paraId="42E2C383" w14:textId="77777777" w:rsidR="0035309E" w:rsidRPr="0035309E" w:rsidRDefault="0035309E" w:rsidP="00EA1377">
            <w:pPr>
              <w:pStyle w:val="PlainText"/>
            </w:pPr>
            <w:r w:rsidRPr="0035309E">
              <w:t>NO_DISPLACEMENT_FILE_GIVEN</w:t>
            </w:r>
          </w:p>
        </w:tc>
      </w:tr>
      <w:tr w:rsidR="0035309E" w:rsidRPr="0035309E" w14:paraId="6CE12973" w14:textId="77777777" w:rsidTr="0035309E">
        <w:tc>
          <w:tcPr>
            <w:tcW w:w="0" w:type="auto"/>
          </w:tcPr>
          <w:p w14:paraId="329E5E1A" w14:textId="667B8DFE" w:rsidR="0035309E" w:rsidRPr="0035309E" w:rsidRDefault="0035309E" w:rsidP="00EA1377">
            <w:pPr>
              <w:pStyle w:val="PlainText"/>
            </w:pPr>
            <w:r w:rsidRPr="0035309E">
              <w:t>Chile-f06</w:t>
            </w:r>
          </w:p>
        </w:tc>
        <w:tc>
          <w:tcPr>
            <w:tcW w:w="0" w:type="auto"/>
          </w:tcPr>
          <w:p w14:paraId="008CCCB6" w14:textId="77777777" w:rsidR="0035309E" w:rsidRPr="0035309E" w:rsidRDefault="0035309E" w:rsidP="00EA1377">
            <w:pPr>
              <w:pStyle w:val="PlainText"/>
            </w:pPr>
            <w:r w:rsidRPr="0035309E">
              <w:t>Chile-f05</w:t>
            </w:r>
          </w:p>
        </w:tc>
        <w:tc>
          <w:tcPr>
            <w:tcW w:w="0" w:type="auto"/>
          </w:tcPr>
          <w:p w14:paraId="34961D9C" w14:textId="77777777" w:rsidR="0035309E" w:rsidRPr="0035309E" w:rsidRDefault="0035309E" w:rsidP="00EA1377">
            <w:pPr>
              <w:pStyle w:val="PlainText"/>
            </w:pPr>
            <w:r w:rsidRPr="0035309E">
              <w:t>0</w:t>
            </w:r>
          </w:p>
        </w:tc>
        <w:tc>
          <w:tcPr>
            <w:tcW w:w="0" w:type="auto"/>
          </w:tcPr>
          <w:p w14:paraId="7DFACC0D" w14:textId="77777777" w:rsidR="0035309E" w:rsidRPr="0035309E" w:rsidRDefault="0035309E" w:rsidP="00EA1377">
            <w:pPr>
              <w:pStyle w:val="PlainText"/>
            </w:pPr>
            <w:r w:rsidRPr="0035309E">
              <w:t>../Bath/Peru-15c-neg.grd</w:t>
            </w:r>
          </w:p>
        </w:tc>
        <w:tc>
          <w:tcPr>
            <w:tcW w:w="0" w:type="auto"/>
          </w:tcPr>
          <w:p w14:paraId="19730706" w14:textId="77777777" w:rsidR="0035309E" w:rsidRPr="0035309E" w:rsidRDefault="0035309E" w:rsidP="00EA1377">
            <w:pPr>
              <w:pStyle w:val="PlainText"/>
            </w:pPr>
            <w:r w:rsidRPr="0035309E">
              <w:t>NO_DISPLACEMENT_FILE_GIVEN</w:t>
            </w:r>
          </w:p>
        </w:tc>
      </w:tr>
      <w:tr w:rsidR="0035309E" w:rsidRPr="0035309E" w14:paraId="7951D546" w14:textId="77777777" w:rsidTr="0035309E">
        <w:tc>
          <w:tcPr>
            <w:tcW w:w="0" w:type="auto"/>
          </w:tcPr>
          <w:p w14:paraId="15000A6E" w14:textId="6DB5C21A" w:rsidR="0035309E" w:rsidRPr="0035309E" w:rsidRDefault="0035309E" w:rsidP="00EA1377">
            <w:pPr>
              <w:pStyle w:val="PlainText"/>
            </w:pPr>
            <w:r w:rsidRPr="0035309E">
              <w:t>Chile-f07</w:t>
            </w:r>
          </w:p>
        </w:tc>
        <w:tc>
          <w:tcPr>
            <w:tcW w:w="0" w:type="auto"/>
          </w:tcPr>
          <w:p w14:paraId="3D9CD5EF" w14:textId="77777777" w:rsidR="0035309E" w:rsidRPr="0035309E" w:rsidRDefault="0035309E" w:rsidP="00EA1377">
            <w:pPr>
              <w:pStyle w:val="PlainText"/>
            </w:pPr>
            <w:r w:rsidRPr="0035309E">
              <w:t>Chile-f06</w:t>
            </w:r>
          </w:p>
        </w:tc>
        <w:tc>
          <w:tcPr>
            <w:tcW w:w="0" w:type="auto"/>
          </w:tcPr>
          <w:p w14:paraId="44C7FF9A" w14:textId="77777777" w:rsidR="0035309E" w:rsidRPr="0035309E" w:rsidRDefault="0035309E" w:rsidP="00EA1377">
            <w:pPr>
              <w:pStyle w:val="PlainText"/>
            </w:pPr>
            <w:r w:rsidRPr="0035309E">
              <w:t>0</w:t>
            </w:r>
          </w:p>
        </w:tc>
        <w:tc>
          <w:tcPr>
            <w:tcW w:w="0" w:type="auto"/>
          </w:tcPr>
          <w:p w14:paraId="47A57F40" w14:textId="77777777" w:rsidR="0035309E" w:rsidRPr="0035309E" w:rsidRDefault="0035309E" w:rsidP="00EA1377">
            <w:pPr>
              <w:pStyle w:val="PlainText"/>
            </w:pPr>
            <w:r w:rsidRPr="0035309E">
              <w:t>../Bath/Ilo-3c-neg.grd</w:t>
            </w:r>
          </w:p>
        </w:tc>
        <w:tc>
          <w:tcPr>
            <w:tcW w:w="0" w:type="auto"/>
          </w:tcPr>
          <w:p w14:paraId="330F9EF4" w14:textId="77777777" w:rsidR="0035309E" w:rsidRPr="0035309E" w:rsidRDefault="0035309E" w:rsidP="00EA1377">
            <w:pPr>
              <w:pStyle w:val="PlainText"/>
            </w:pPr>
            <w:r w:rsidRPr="0035309E">
              <w:t>NO_DISPLACEMENT_FILE_GIVEN</w:t>
            </w:r>
          </w:p>
        </w:tc>
      </w:tr>
    </w:tbl>
    <w:p w14:paraId="4EC11558" w14:textId="77777777" w:rsidR="00E652FC" w:rsidRDefault="00E652FC"/>
    <w:p w14:paraId="6159E12F" w14:textId="718E99EA" w:rsidR="00115780" w:rsidRDefault="0035309E" w:rsidP="00EA1377">
      <w:pPr>
        <w:pStyle w:val="BodyText"/>
      </w:pPr>
      <w:r>
        <w:t>The file is tabulated here for convenience.  In the actual file, there is no header line</w:t>
      </w:r>
      <w:r w:rsidR="00385D17">
        <w:t xml:space="preserve"> and the formatting is free (use spaces to separate the fields)</w:t>
      </w:r>
      <w:r>
        <w:t>. The name</w:t>
      </w:r>
      <w:r w:rsidR="003C56CD">
        <w:t>s</w:t>
      </w:r>
      <w:r>
        <w:t xml:space="preserve"> of the grids (</w:t>
      </w:r>
      <w:r w:rsidR="00466BD5">
        <w:t xml:space="preserve">Grid Id, </w:t>
      </w:r>
      <w:r>
        <w:t>1</w:t>
      </w:r>
      <w:r w:rsidRPr="0035309E">
        <w:rPr>
          <w:vertAlign w:val="superscript"/>
        </w:rPr>
        <w:t>st</w:t>
      </w:r>
      <w:r>
        <w:t xml:space="preserve"> column) are arbitrary, but it is most convenient to use some numerical scheme to keep track.  </w:t>
      </w:r>
      <w:r w:rsidR="003C56CD">
        <w:t xml:space="preserve">The corresponding map </w:t>
      </w:r>
      <w:r w:rsidR="00E45EB1">
        <w:t xml:space="preserve">(Figure 8) </w:t>
      </w:r>
      <w:r w:rsidR="008E15C1">
        <w:t xml:space="preserve">shows </w:t>
      </w:r>
      <w:r w:rsidR="00466BD5">
        <w:t>the</w:t>
      </w:r>
      <w:r w:rsidR="008E15C1">
        <w:t xml:space="preserve"> grid boundaries</w:t>
      </w:r>
      <w:r w:rsidR="00466BD5">
        <w:t xml:space="preserve"> for this example</w:t>
      </w:r>
      <w:r w:rsidR="008E15C1">
        <w:t xml:space="preserve">. </w:t>
      </w:r>
      <w:r w:rsidR="00466BD5">
        <w:t>The second column</w:t>
      </w:r>
      <w:r>
        <w:t xml:space="preserve"> indicates the parent of </w:t>
      </w:r>
      <w:r w:rsidR="00595CE9">
        <w:t>each</w:t>
      </w:r>
      <w:r>
        <w:t xml:space="preserve"> grid (i.e. the previous level in a nested grid scheme).  Note that in this particular run the largest grid (Chile-f00) has two </w:t>
      </w:r>
      <w:proofErr w:type="spellStart"/>
      <w:r>
        <w:t>subgrids</w:t>
      </w:r>
      <w:proofErr w:type="spellEnd"/>
      <w:r>
        <w:t xml:space="preserve"> (“children”). The first child (Chile-f01) has one </w:t>
      </w:r>
      <w:r w:rsidR="008E15C1">
        <w:t xml:space="preserve">child (Chile-f02) </w:t>
      </w:r>
      <w:r w:rsidR="00595CE9">
        <w:t xml:space="preserve">and this one </w:t>
      </w:r>
      <w:r w:rsidR="008E15C1">
        <w:t>has two</w:t>
      </w:r>
      <w:r w:rsidR="00595CE9">
        <w:t xml:space="preserve"> further children (Chile-f03 and Chile-f04)</w:t>
      </w:r>
      <w:r w:rsidR="008E15C1">
        <w:t xml:space="preserve">. </w:t>
      </w:r>
      <w:r w:rsidR="00595CE9">
        <w:t xml:space="preserve"> The second child (Chile-f05) of the upper level (Chile-f00) encompasses a region that is entirely separate from the previous child grids and has its own child and grand-child grids</w:t>
      </w:r>
      <w:r w:rsidR="00466BD5">
        <w:t>(Chile-f06 and Chile-f07 respectively)</w:t>
      </w:r>
      <w:r w:rsidR="00595CE9">
        <w:t xml:space="preserve">. Also, for the upper grid the parent name is the same as the grid name. There is </w:t>
      </w:r>
      <w:r w:rsidR="00466BD5">
        <w:t xml:space="preserve">no </w:t>
      </w:r>
      <w:r w:rsidR="00595CE9">
        <w:t xml:space="preserve">limit to the number of </w:t>
      </w:r>
      <w:proofErr w:type="spellStart"/>
      <w:r w:rsidR="00595CE9">
        <w:t>subgrids</w:t>
      </w:r>
      <w:proofErr w:type="spellEnd"/>
      <w:r w:rsidR="00595CE9">
        <w:t xml:space="preserve">, but it is very important to make sure that none of the boundaries overlap. Typically, we’d like to keep at least 5 </w:t>
      </w:r>
      <w:proofErr w:type="spellStart"/>
      <w:r w:rsidR="00595CE9">
        <w:t>gridpoints</w:t>
      </w:r>
      <w:proofErr w:type="spellEnd"/>
      <w:r w:rsidR="00595CE9">
        <w:t xml:space="preserve"> between subsequent boundaries.</w:t>
      </w:r>
      <w:r w:rsidR="003C56CD">
        <w:t xml:space="preserve"> Note also that on the map the upper level</w:t>
      </w:r>
      <w:r w:rsidR="00466BD5">
        <w:t xml:space="preserve"> (Chile-f00)</w:t>
      </w:r>
      <w:r w:rsidR="003C56CD">
        <w:t xml:space="preserve"> is not shown in its entirety, so its child, Chile-f05, does not actually extend all the way to the boundary of its parent.</w:t>
      </w:r>
      <w:r w:rsidR="00115780">
        <w:t xml:space="preserve"> The parent-child relationship between grids needs to follow a few simple rules:</w:t>
      </w:r>
    </w:p>
    <w:p w14:paraId="09F4F9E9" w14:textId="77777777" w:rsidR="00993809" w:rsidRDefault="00993809" w:rsidP="00EA1377">
      <w:pPr>
        <w:pStyle w:val="BodyText"/>
      </w:pPr>
    </w:p>
    <w:p w14:paraId="481EE707" w14:textId="5F8126FB" w:rsidR="00115780" w:rsidRDefault="00115780" w:rsidP="00993809">
      <w:pPr>
        <w:pStyle w:val="BodyText"/>
      </w:pPr>
      <w:r>
        <w:t>1 – the child grid must fit entirely within the parent grid</w:t>
      </w:r>
    </w:p>
    <w:p w14:paraId="5995B658" w14:textId="4F0D39E8" w:rsidR="00115780" w:rsidRDefault="00115780" w:rsidP="00993809">
      <w:pPr>
        <w:pStyle w:val="BodyText"/>
      </w:pPr>
      <w:r>
        <w:t>2 – the grid spacing of the parent grid must be an odd multiple of the spacing of the child grid</w:t>
      </w:r>
    </w:p>
    <w:p w14:paraId="7F03C799" w14:textId="034F47D4" w:rsidR="00115780" w:rsidRDefault="00115780" w:rsidP="00993809">
      <w:pPr>
        <w:pStyle w:val="BodyText"/>
      </w:pPr>
      <w:r>
        <w:t>3 – the boundaries of the child grid must coincide with gridlines of the parent grid</w:t>
      </w:r>
    </w:p>
    <w:p w14:paraId="16241D50" w14:textId="77777777" w:rsidR="00993809" w:rsidRDefault="00993809" w:rsidP="00EA1377">
      <w:pPr>
        <w:pStyle w:val="BodyText"/>
      </w:pPr>
    </w:p>
    <w:p w14:paraId="6FA40B38" w14:textId="60E9F1FA" w:rsidR="00115780" w:rsidRDefault="00115780" w:rsidP="00EA1377">
      <w:pPr>
        <w:pStyle w:val="BodyText"/>
      </w:pPr>
      <w:r>
        <w:t xml:space="preserve">The rationale for the latter two </w:t>
      </w:r>
      <w:r w:rsidR="00993809">
        <w:t>rules</w:t>
      </w:r>
      <w:r>
        <w:t xml:space="preserve"> are illustrated in Figure 9.</w:t>
      </w:r>
    </w:p>
    <w:p w14:paraId="6491CE9C" w14:textId="77777777" w:rsidR="00115780" w:rsidRDefault="00115780" w:rsidP="00EA1377">
      <w:pPr>
        <w:pStyle w:val="BodyText"/>
      </w:pPr>
    </w:p>
    <w:p w14:paraId="66539E7B" w14:textId="142406AF" w:rsidR="00993809" w:rsidRDefault="00115780" w:rsidP="00EA1377">
      <w:pPr>
        <w:pStyle w:val="BodyText"/>
      </w:pPr>
      <w:r>
        <w:rPr>
          <w:noProof/>
        </w:rPr>
        <mc:AlternateContent>
          <mc:Choice Requires="wpg">
            <w:drawing>
              <wp:anchor distT="0" distB="0" distL="114300" distR="114300" simplePos="0" relativeHeight="251686912" behindDoc="0" locked="0" layoutInCell="1" allowOverlap="0" wp14:anchorId="28039A75" wp14:editId="42972C2C">
                <wp:simplePos x="0" y="0"/>
                <wp:positionH relativeFrom="column">
                  <wp:align>left</wp:align>
                </wp:positionH>
                <wp:positionV relativeFrom="margin">
                  <wp:align>top</wp:align>
                </wp:positionV>
                <wp:extent cx="2682240" cy="5864225"/>
                <wp:effectExtent l="0" t="0" r="10160" b="3175"/>
                <wp:wrapSquare wrapText="bothSides"/>
                <wp:docPr id="44" name="Group 44"/>
                <wp:cNvGraphicFramePr/>
                <a:graphic xmlns:a="http://schemas.openxmlformats.org/drawingml/2006/main">
                  <a:graphicData uri="http://schemas.microsoft.com/office/word/2010/wordprocessingGroup">
                    <wpg:wgp>
                      <wpg:cNvGrpSpPr/>
                      <wpg:grpSpPr>
                        <a:xfrm>
                          <a:off x="0" y="0"/>
                          <a:ext cx="2682240" cy="5864225"/>
                          <a:chOff x="0" y="0"/>
                          <a:chExt cx="2682240" cy="5864225"/>
                        </a:xfrm>
                      </wpg:grpSpPr>
                      <pic:pic xmlns:pic="http://schemas.openxmlformats.org/drawingml/2006/picture">
                        <pic:nvPicPr>
                          <pic:cNvPr id="37" name="Picture 3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630805" cy="5486400"/>
                          </a:xfrm>
                          <a:prstGeom prst="rect">
                            <a:avLst/>
                          </a:prstGeom>
                        </pic:spPr>
                      </pic:pic>
                      <wps:wsp>
                        <wps:cNvPr id="39" name="Text Box 39"/>
                        <wps:cNvSpPr txBox="1"/>
                        <wps:spPr>
                          <a:xfrm>
                            <a:off x="51435" y="5603240"/>
                            <a:ext cx="2630805" cy="26098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970B7DD" w14:textId="42A4D226" w:rsidR="00534DD3" w:rsidRDefault="00534DD3" w:rsidP="00E45EB1">
                              <w:pPr>
                                <w:pStyle w:val="Caption"/>
                                <w:rPr>
                                  <w:noProof/>
                                  <w:lang w:eastAsia="en-US"/>
                                </w:rPr>
                              </w:pPr>
                              <w:r>
                                <w:t xml:space="preserve">Figure </w:t>
                              </w:r>
                              <w:fldSimple w:instr=" SEQ Figure \* ARABIC ">
                                <w:r>
                                  <w:rPr>
                                    <w:noProof/>
                                  </w:rPr>
                                  <w:t>8</w:t>
                                </w:r>
                              </w:fldSimple>
                              <w:r>
                                <w:t xml:space="preserve"> Example of a collection of nested grids.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39A75" id="Group 44" o:spid="_x0000_s1047" style="position:absolute;left:0;text-align:left;margin-left:0;margin-top:0;width:211.2pt;height:461.75pt;z-index:251686912;mso-position-horizontal:left;mso-position-vertical:top;mso-position-vertical-relative:margin" coordsize="26822,586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" o:allowoverlap="f">
                <v:shape id="Picture 37" o:spid="_x0000_s1048" type="#_x0000_t75" style="position:absolute;width:26308;height:54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">
                  <v:imagedata r:id="rId47" o:title=""/>
                </v:shape>
                <v:shape id="Text Box 39" o:spid="_x0000_s1049" type="#_x0000_t202" style="position:absolute;left:514;top:56032;width:26308;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" stroked="f">
                  <v:textbox style="mso-fit-shape-to-text:t" inset="0,0,0,0">
                    <w:txbxContent>
                      <w:p w14:paraId="1970B7DD" w14:textId="42A4D226" w:rsidR="00534DD3" w:rsidRDefault="00534DD3" w:rsidP="00E45EB1">
                        <w:pPr>
                          <w:pStyle w:val="Caption"/>
                          <w:rPr>
                            <w:noProof/>
                            <w:lang w:eastAsia="en-US"/>
                          </w:rPr>
                        </w:pPr>
                        <w:r>
                          <w:t xml:space="preserve">Figure </w:t>
                        </w:r>
                        <w:fldSimple w:instr=" SEQ Figure \* ARABIC ">
                          <w:r>
                            <w:rPr>
                              <w:noProof/>
                            </w:rPr>
                            <w:t>8</w:t>
                          </w:r>
                        </w:fldSimple>
                        <w:r>
                          <w:t xml:space="preserve"> Example of a collection of nested grids.</w:t>
                        </w:r>
                      </w:p>
                    </w:txbxContent>
                  </v:textbox>
                </v:shape>
                <w10:wrap type="square" anchory="margin"/>
              </v:group>
            </w:pict>
          </mc:Fallback>
        </mc:AlternateContent>
      </w:r>
      <w:r w:rsidR="00EA1377">
        <w:t xml:space="preserve">The third column </w:t>
      </w:r>
      <w:proofErr w:type="spellStart"/>
      <w:r w:rsidR="00EA1377">
        <w:t>indates</w:t>
      </w:r>
      <w:proofErr w:type="spellEnd"/>
      <w:r w:rsidR="00EA1377">
        <w:t xml:space="preserve"> whether the linear (=1) or non-linear(=0) algorithm should be used for that grid. The fourth column sho</w:t>
      </w:r>
      <w:r w:rsidR="003C56CD">
        <w:t>w</w:t>
      </w:r>
      <w:r w:rsidR="00EA1377">
        <w:t xml:space="preserve">s the actual name of the </w:t>
      </w:r>
      <w:proofErr w:type="spellStart"/>
      <w:r w:rsidR="00EA1377">
        <w:t>gridfile</w:t>
      </w:r>
      <w:proofErr w:type="spellEnd"/>
      <w:r w:rsidR="00EA1377">
        <w:t xml:space="preserve"> (we typically like to indicate the grid resolution in the file name (e.g. </w:t>
      </w:r>
      <w:r w:rsidR="00993809">
        <w:t xml:space="preserve">225c stands for 225 arcseconds). These </w:t>
      </w:r>
      <w:proofErr w:type="spellStart"/>
      <w:r w:rsidR="00993809">
        <w:t>gridfiles</w:t>
      </w:r>
      <w:proofErr w:type="spellEnd"/>
      <w:r w:rsidR="00993809">
        <w:t xml:space="preserve"> need to be in </w:t>
      </w:r>
      <w:proofErr w:type="spellStart"/>
      <w:r w:rsidR="00993809">
        <w:t>NetCDF</w:t>
      </w:r>
      <w:proofErr w:type="spellEnd"/>
      <w:r w:rsidR="00993809">
        <w:t xml:space="preserve"> file (see Appendix B) and the convention is that the positive z-direction is down (i.e. topography is negative, bathymetry positive).</w:t>
      </w:r>
    </w:p>
    <w:p w14:paraId="0A7CE525" w14:textId="25F9653C" w:rsidR="00EA1377" w:rsidRDefault="00EA1377" w:rsidP="00EA1377">
      <w:pPr>
        <w:pStyle w:val="BodyText"/>
      </w:pPr>
      <w:r>
        <w:t xml:space="preserve"> </w:t>
      </w:r>
      <w:r w:rsidR="00993809">
        <w:t>Finally, the</w:t>
      </w:r>
      <w:r>
        <w:t xml:space="preserve"> fifth column shows the name of the displacement grid (which should have the same resolution as the bathymetry grid</w:t>
      </w:r>
      <w:r w:rsidR="003C56CD">
        <w:t>, and should fit completely within it</w:t>
      </w:r>
      <w:r>
        <w:t>) or, if the source is well outside of that grid, the string “NO_DISPLACEMENT_FILE_GIVEN”.</w:t>
      </w:r>
      <w:r w:rsidR="00993809">
        <w:t xml:space="preserve"> Again, this grid is in </w:t>
      </w:r>
      <w:proofErr w:type="spellStart"/>
      <w:r w:rsidR="00993809">
        <w:t>NetCDF</w:t>
      </w:r>
      <w:proofErr w:type="spellEnd"/>
      <w:r w:rsidR="00993809">
        <w:t xml:space="preserve"> format, but here uplift is positive, subsidence </w:t>
      </w:r>
      <w:r w:rsidR="007004FA">
        <w:t xml:space="preserve">is </w:t>
      </w:r>
      <w:r w:rsidR="00993809">
        <w:t>negative.</w:t>
      </w:r>
    </w:p>
    <w:p w14:paraId="094A9218" w14:textId="60991EBC" w:rsidR="00385D17" w:rsidRDefault="00385D17" w:rsidP="00EA1377">
      <w:pPr>
        <w:pStyle w:val="BodyText"/>
      </w:pPr>
      <w:r>
        <w:t xml:space="preserve">The grid names are featured in the output file: for instance, the </w:t>
      </w:r>
      <w:proofErr w:type="spellStart"/>
      <w:r>
        <w:t>gridfiles</w:t>
      </w:r>
      <w:proofErr w:type="spellEnd"/>
      <w:r>
        <w:t xml:space="preserve"> for the upper grid timesteps are named “Chile-f00.xxxxxx.grd” where </w:t>
      </w:r>
      <w:proofErr w:type="spellStart"/>
      <w:r>
        <w:t>xxxxxx</w:t>
      </w:r>
      <w:proofErr w:type="spellEnd"/>
      <w:r>
        <w:t xml:space="preserve"> is the number of the timestep. In this case, the </w:t>
      </w:r>
      <w:proofErr w:type="spellStart"/>
      <w:r>
        <w:t>gridfile</w:t>
      </w:r>
      <w:proofErr w:type="spellEnd"/>
      <w:r>
        <w:t xml:space="preserve"> with the maximum waveheights is named “Chile-f00.zmax.grd”.</w:t>
      </w:r>
    </w:p>
    <w:p w14:paraId="2141DB9C" w14:textId="124C4C79" w:rsidR="00115780" w:rsidRDefault="00993809" w:rsidP="00115780">
      <w:pPr>
        <w:pStyle w:val="BodyText"/>
        <w:keepNext/>
      </w:pPr>
      <w:r>
        <w:rPr>
          <w:noProof/>
        </w:rPr>
        <w:lastRenderedPageBreak/>
        <mc:AlternateContent>
          <mc:Choice Requires="wpg">
            <w:drawing>
              <wp:anchor distT="0" distB="0" distL="114300" distR="114300" simplePos="0" relativeHeight="251689984" behindDoc="0" locked="0" layoutInCell="1" allowOverlap="1" wp14:anchorId="141E79D4" wp14:editId="2744418E">
                <wp:simplePos x="0" y="0"/>
                <wp:positionH relativeFrom="column">
                  <wp:posOffset>0</wp:posOffset>
                </wp:positionH>
                <wp:positionV relativeFrom="paragraph">
                  <wp:posOffset>0</wp:posOffset>
                </wp:positionV>
                <wp:extent cx="4051935" cy="4335780"/>
                <wp:effectExtent l="0" t="0" r="12065" b="7620"/>
                <wp:wrapSquare wrapText="bothSides"/>
                <wp:docPr id="50" name="Group 50"/>
                <wp:cNvGraphicFramePr/>
                <a:graphic xmlns:a="http://schemas.openxmlformats.org/drawingml/2006/main">
                  <a:graphicData uri="http://schemas.microsoft.com/office/word/2010/wordprocessingGroup">
                    <wpg:wgp>
                      <wpg:cNvGrpSpPr/>
                      <wpg:grpSpPr>
                        <a:xfrm>
                          <a:off x="0" y="0"/>
                          <a:ext cx="4051935" cy="4335780"/>
                          <a:chOff x="0" y="0"/>
                          <a:chExt cx="4051935" cy="4335780"/>
                        </a:xfrm>
                      </wpg:grpSpPr>
                      <pic:pic xmlns:pic="http://schemas.openxmlformats.org/drawingml/2006/picture">
                        <pic:nvPicPr>
                          <pic:cNvPr id="45" name="Picture 4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051935" cy="2945765"/>
                          </a:xfrm>
                          <a:prstGeom prst="rect">
                            <a:avLst/>
                          </a:prstGeom>
                        </pic:spPr>
                      </pic:pic>
                      <wps:wsp>
                        <wps:cNvPr id="49" name="Text Box 49"/>
                        <wps:cNvSpPr txBox="1"/>
                        <wps:spPr>
                          <a:xfrm>
                            <a:off x="0" y="3002915"/>
                            <a:ext cx="4051935" cy="133286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164C52A" w14:textId="08A326B7" w:rsidR="00534DD3" w:rsidRPr="00724E04" w:rsidRDefault="00534DD3" w:rsidP="00115780">
                              <w:pPr>
                                <w:pStyle w:val="Caption"/>
                                <w:rPr>
                                  <w:rFonts w:ascii="Times New Roman" w:eastAsia="Times New Roman" w:hAnsi="Times New Roman" w:cs="Times New Roman"/>
                                  <w:sz w:val="22"/>
                                  <w:lang w:eastAsia="en-US"/>
                                </w:rPr>
                              </w:pPr>
                              <w:r>
                                <w:t xml:space="preserve">Figure </w:t>
                              </w:r>
                              <w:fldSimple w:instr=" SEQ Figure \* ARABIC ">
                                <w:r>
                                  <w:rPr>
                                    <w:noProof/>
                                  </w:rPr>
                                  <w:t>9</w:t>
                                </w:r>
                              </w:fldSimple>
                              <w:r>
                                <w:t xml:space="preserve"> Finite difference scheme at the boundary of a child grid. The squares represent waveheight nodes, the circles are velocity nodes. The child grid is overlain on the left on top of its parent (the coarser background grid).  The red symbols represent the </w:t>
                              </w:r>
                              <w:proofErr w:type="spellStart"/>
                              <w:r>
                                <w:t>gridpoints</w:t>
                              </w:r>
                              <w:proofErr w:type="spellEnd"/>
                              <w:r>
                                <w:t xml:space="preserve"> that are common between the two grids. In order to have overlapping </w:t>
                              </w:r>
                              <w:proofErr w:type="spellStart"/>
                              <w:r>
                                <w:t>gridpoints</w:t>
                              </w:r>
                              <w:proofErr w:type="spellEnd"/>
                              <w:r>
                                <w:t xml:space="preserve"> (of the correct type), the ratio between parent and child grid spacing needs to be an odd integer (preferably 3 or 5) and the boundaries of the child grid need to coincide with gridlines of the parent. If either of these conditions is not met, the code will exit with an error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1E79D4" id="Group 50" o:spid="_x0000_s1050" style="position:absolute;left:0;text-align:left;margin-left:0;margin-top:0;width:319.05pt;height:341.4pt;z-index:251689984" coordsize="40519,433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">
                <v:shape id="Picture 45" o:spid="_x0000_s1051" type="#_x0000_t75" style="position:absolute;width:40519;height:294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">
                  <v:imagedata r:id="rId49" o:title=""/>
                </v:shape>
                <v:shape id="Text Box 49" o:spid="_x0000_s1052" type="#_x0000_t202" style="position:absolute;top:30029;width:40519;height:13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5164C52A" w14:textId="08A326B7" w:rsidR="00534DD3" w:rsidRPr="00724E04" w:rsidRDefault="00534DD3" w:rsidP="00115780">
                        <w:pPr>
                          <w:pStyle w:val="Caption"/>
                          <w:rPr>
                            <w:rFonts w:ascii="Times New Roman" w:eastAsia="Times New Roman" w:hAnsi="Times New Roman" w:cs="Times New Roman"/>
                            <w:sz w:val="22"/>
                            <w:lang w:eastAsia="en-US"/>
                          </w:rPr>
                        </w:pPr>
                        <w:r>
                          <w:t xml:space="preserve">Figure </w:t>
                        </w:r>
                        <w:fldSimple w:instr=" SEQ Figure \* ARABIC ">
                          <w:r>
                            <w:rPr>
                              <w:noProof/>
                            </w:rPr>
                            <w:t>9</w:t>
                          </w:r>
                        </w:fldSimple>
                        <w:r>
                          <w:t xml:space="preserve"> Finite difference scheme at the boundary of a child grid. The squares represent waveheight nodes, the circles are velocity nodes. The child grid is overlain on the left on top of its parent (the coarser background grid).  The red symbols represent the </w:t>
                        </w:r>
                        <w:proofErr w:type="spellStart"/>
                        <w:r>
                          <w:t>gridpoints</w:t>
                        </w:r>
                        <w:proofErr w:type="spellEnd"/>
                        <w:r>
                          <w:t xml:space="preserve"> that are common between the two grids. In order to have overlapping </w:t>
                        </w:r>
                        <w:proofErr w:type="spellStart"/>
                        <w:r>
                          <w:t>gridpoints</w:t>
                        </w:r>
                        <w:proofErr w:type="spellEnd"/>
                        <w:r>
                          <w:t xml:space="preserve"> (of the correct type), the ratio between parent and child grid spacing needs to be an odd integer (preferably 3 or 5) and the boundaries of the child grid need to coincide with gridlines of the parent. If either of these conditions is not met, the code will exit with an error message.</w:t>
                        </w:r>
                      </w:p>
                    </w:txbxContent>
                  </v:textbox>
                </v:shape>
                <w10:wrap type="square"/>
              </v:group>
            </w:pict>
          </mc:Fallback>
        </mc:AlternateContent>
      </w:r>
      <w:r w:rsidR="008B3E92">
        <w:t xml:space="preserve">Currently, the code only does limited checks on the compatibility of the nested grids. It will check to make sure that parent and child are registered correctly relative to each other but if two separate child grids overlap the code will not issue a warning and may seemingly run correctly producing unreliable results. Likewise, if a child is registered to its grandparent instead of its parent, the code will run but the child grid will have stepped down from its grandparent with an </w:t>
      </w:r>
    </w:p>
    <w:p w14:paraId="22E880B5" w14:textId="0093AC85" w:rsidR="00595CE9" w:rsidRDefault="008B3E92" w:rsidP="00993809">
      <w:pPr>
        <w:pStyle w:val="BodyText"/>
      </w:pPr>
      <w:r>
        <w:t>unreasonably large reduction in grid size. If complex problems are run with multiple nested child level it becomes very important to keep track of their relations.</w:t>
      </w:r>
    </w:p>
    <w:p w14:paraId="3C4E2C2E" w14:textId="77777777" w:rsidR="00993809" w:rsidRDefault="00993809" w:rsidP="00993809">
      <w:pPr>
        <w:pStyle w:val="BodyText"/>
      </w:pPr>
    </w:p>
    <w:p w14:paraId="4C9E6AE8" w14:textId="55F1B78B" w:rsidR="00595CE9" w:rsidRDefault="008B3E92" w:rsidP="001F34D7">
      <w:pPr>
        <w:pStyle w:val="BodyText"/>
      </w:pPr>
      <w:r>
        <w:t>The locations of the timeseries are defined in a simple table</w:t>
      </w:r>
      <w:r w:rsidR="008954FB">
        <w:t xml:space="preserve"> </w:t>
      </w:r>
      <w:r w:rsidR="00C21261">
        <w:t xml:space="preserve">(e.g. </w:t>
      </w:r>
      <w:r w:rsidR="008954FB">
        <w:t>C</w:t>
      </w:r>
      <w:r w:rsidR="001F34D7">
        <w:t>hile-</w:t>
      </w:r>
      <w:proofErr w:type="spellStart"/>
      <w:r w:rsidR="001F34D7">
        <w:t>sta.xy</w:t>
      </w:r>
      <w:proofErr w:type="spellEnd"/>
      <w:r w:rsidR="001F34D7">
        <w:t>)</w:t>
      </w:r>
      <w:r>
        <w:t>:</w:t>
      </w:r>
    </w:p>
    <w:tbl>
      <w:tblPr>
        <w:tblStyle w:val="TableGrid"/>
        <w:tblW w:w="0" w:type="auto"/>
        <w:tblLook w:val="04A0" w:firstRow="1" w:lastRow="0" w:firstColumn="1" w:lastColumn="0" w:noHBand="0" w:noVBand="1"/>
      </w:tblPr>
      <w:tblGrid>
        <w:gridCol w:w="343"/>
        <w:gridCol w:w="1855"/>
      </w:tblGrid>
      <w:tr w:rsidR="00C7512B" w:rsidRPr="001F34D7" w14:paraId="01D99D0F" w14:textId="77777777" w:rsidTr="00C7512B">
        <w:tc>
          <w:tcPr>
            <w:tcW w:w="0" w:type="auto"/>
            <w:gridSpan w:val="2"/>
          </w:tcPr>
          <w:p w14:paraId="7F768BAE" w14:textId="5313BC22" w:rsidR="00C7512B" w:rsidRPr="00C7512B" w:rsidRDefault="00C7512B" w:rsidP="00C7512B">
            <w:pPr>
              <w:pStyle w:val="PlainText"/>
              <w:rPr>
                <w:b/>
              </w:rPr>
            </w:pPr>
            <w:r w:rsidRPr="00C7512B">
              <w:rPr>
                <w:b/>
              </w:rPr>
              <w:t>Chile-</w:t>
            </w:r>
            <w:proofErr w:type="spellStart"/>
            <w:r w:rsidRPr="00C7512B">
              <w:rPr>
                <w:b/>
              </w:rPr>
              <w:t>sta,xy</w:t>
            </w:r>
            <w:proofErr w:type="spellEnd"/>
          </w:p>
        </w:tc>
      </w:tr>
      <w:tr w:rsidR="001F34D7" w:rsidRPr="001F34D7" w14:paraId="7CAE7E93" w14:textId="77777777" w:rsidTr="001F34D7">
        <w:tc>
          <w:tcPr>
            <w:tcW w:w="0" w:type="auto"/>
          </w:tcPr>
          <w:p w14:paraId="413A9EED" w14:textId="7098228F" w:rsidR="001F34D7" w:rsidRPr="00C7512B" w:rsidRDefault="001F34D7" w:rsidP="00C7512B">
            <w:pPr>
              <w:pStyle w:val="PlainText"/>
              <w:rPr>
                <w:i/>
              </w:rPr>
            </w:pPr>
            <w:r w:rsidRPr="00C7512B">
              <w:rPr>
                <w:i/>
              </w:rPr>
              <w:t>1</w:t>
            </w:r>
          </w:p>
        </w:tc>
        <w:tc>
          <w:tcPr>
            <w:tcW w:w="0" w:type="auto"/>
          </w:tcPr>
          <w:p w14:paraId="3C073CA6" w14:textId="1B12F480" w:rsidR="001F34D7" w:rsidRPr="001F34D7" w:rsidRDefault="001F34D7" w:rsidP="00C7512B">
            <w:pPr>
              <w:pStyle w:val="PlainText"/>
            </w:pPr>
            <w:r w:rsidRPr="001F34D7">
              <w:t>3</w:t>
            </w:r>
          </w:p>
        </w:tc>
      </w:tr>
      <w:tr w:rsidR="001F34D7" w:rsidRPr="001F34D7" w14:paraId="60B86A0A" w14:textId="77777777" w:rsidTr="001F34D7">
        <w:tc>
          <w:tcPr>
            <w:tcW w:w="0" w:type="auto"/>
          </w:tcPr>
          <w:p w14:paraId="0ACF0DC2" w14:textId="1772BC3E" w:rsidR="001F34D7" w:rsidRPr="00C7512B" w:rsidRDefault="001F34D7" w:rsidP="00C7512B">
            <w:pPr>
              <w:pStyle w:val="PlainText"/>
              <w:rPr>
                <w:i/>
              </w:rPr>
            </w:pPr>
            <w:r w:rsidRPr="00C7512B">
              <w:rPr>
                <w:i/>
              </w:rPr>
              <w:t>2</w:t>
            </w:r>
          </w:p>
        </w:tc>
        <w:tc>
          <w:tcPr>
            <w:tcW w:w="0" w:type="auto"/>
          </w:tcPr>
          <w:p w14:paraId="4D3AB82D" w14:textId="00EFCE6E" w:rsidR="001F34D7" w:rsidRPr="001F34D7" w:rsidRDefault="001F34D7" w:rsidP="00C7512B">
            <w:pPr>
              <w:pStyle w:val="PlainText"/>
            </w:pPr>
            <w:r w:rsidRPr="001F34D7">
              <w:t>-23.04 -70.50</w:t>
            </w:r>
          </w:p>
        </w:tc>
      </w:tr>
      <w:tr w:rsidR="001F34D7" w:rsidRPr="001F34D7" w14:paraId="42BA2787" w14:textId="77777777" w:rsidTr="001F34D7">
        <w:tc>
          <w:tcPr>
            <w:tcW w:w="0" w:type="auto"/>
          </w:tcPr>
          <w:p w14:paraId="387B772D" w14:textId="77777777" w:rsidR="001F34D7" w:rsidRPr="00C7512B" w:rsidRDefault="001F34D7" w:rsidP="00C7512B">
            <w:pPr>
              <w:pStyle w:val="PlainText"/>
            </w:pPr>
          </w:p>
        </w:tc>
        <w:tc>
          <w:tcPr>
            <w:tcW w:w="0" w:type="auto"/>
          </w:tcPr>
          <w:p w14:paraId="1DC8FDB7" w14:textId="444F7D01" w:rsidR="001F34D7" w:rsidRPr="001F34D7" w:rsidRDefault="001F34D7" w:rsidP="00C7512B">
            <w:pPr>
              <w:pStyle w:val="PlainText"/>
            </w:pPr>
            <w:r w:rsidRPr="001F34D7">
              <w:t>-23.04 -70.49</w:t>
            </w:r>
          </w:p>
        </w:tc>
      </w:tr>
      <w:tr w:rsidR="001F34D7" w:rsidRPr="001F34D7" w14:paraId="4A8639A1" w14:textId="77777777" w:rsidTr="001F34D7">
        <w:tc>
          <w:tcPr>
            <w:tcW w:w="0" w:type="auto"/>
          </w:tcPr>
          <w:p w14:paraId="237C3F61" w14:textId="77777777" w:rsidR="001F34D7" w:rsidRPr="00C7512B" w:rsidRDefault="001F34D7" w:rsidP="00C7512B">
            <w:pPr>
              <w:pStyle w:val="PlainText"/>
            </w:pPr>
          </w:p>
        </w:tc>
        <w:tc>
          <w:tcPr>
            <w:tcW w:w="0" w:type="auto"/>
          </w:tcPr>
          <w:p w14:paraId="7A8B3BE8" w14:textId="7397D967" w:rsidR="001F34D7" w:rsidRPr="001F34D7" w:rsidRDefault="001F34D7" w:rsidP="00C7512B">
            <w:pPr>
              <w:pStyle w:val="PlainText"/>
            </w:pPr>
            <w:r w:rsidRPr="001F34D7">
              <w:t>-23.04 -70.48</w:t>
            </w:r>
          </w:p>
        </w:tc>
      </w:tr>
    </w:tbl>
    <w:p w14:paraId="160BA3DF" w14:textId="686A3820" w:rsidR="001F34D7" w:rsidRDefault="001F34D7" w:rsidP="001F34D7">
      <w:pPr>
        <w:pStyle w:val="BodyText"/>
      </w:pPr>
      <w:r w:rsidRPr="00C7512B">
        <w:rPr>
          <w:i/>
        </w:rPr>
        <w:t>1</w:t>
      </w:r>
      <w:r>
        <w:t xml:space="preserve"> – number of locations</w:t>
      </w:r>
    </w:p>
    <w:p w14:paraId="32F7D319" w14:textId="27D3CB0E" w:rsidR="001F34D7" w:rsidRDefault="001F34D7" w:rsidP="001F34D7">
      <w:pPr>
        <w:pStyle w:val="BodyText"/>
      </w:pPr>
      <w:r w:rsidRPr="00C7512B">
        <w:rPr>
          <w:i/>
        </w:rPr>
        <w:t>2</w:t>
      </w:r>
      <w:r>
        <w:t xml:space="preserve"> – latitude and longitude pair for every location.</w:t>
      </w:r>
    </w:p>
    <w:p w14:paraId="0E67E0B5" w14:textId="1E01AD97" w:rsidR="00CC3FC3" w:rsidRDefault="001F34D7" w:rsidP="00993809">
      <w:pPr>
        <w:pStyle w:val="BodyText"/>
      </w:pPr>
      <w:r>
        <w:t>Note that if this file does not exist or is incorrectly formatted, the code will not stop, but simply assume there are no locations read in.</w:t>
      </w:r>
    </w:p>
    <w:p w14:paraId="0E828329" w14:textId="3F05D92C" w:rsidR="00C7512B" w:rsidRDefault="00C7512B" w:rsidP="008954FB">
      <w:pPr>
        <w:pStyle w:val="BodyText"/>
      </w:pPr>
      <w:r>
        <w:t>The tsunami code is run as follow</w:t>
      </w:r>
      <w:r w:rsidR="008954FB">
        <w:t>s</w:t>
      </w:r>
      <w:r>
        <w:t>:</w:t>
      </w:r>
    </w:p>
    <w:tbl>
      <w:tblPr>
        <w:tblStyle w:val="TableGrid"/>
        <w:tblW w:w="0" w:type="auto"/>
        <w:tblLook w:val="04A0" w:firstRow="1" w:lastRow="0" w:firstColumn="1" w:lastColumn="0" w:noHBand="0" w:noVBand="1"/>
      </w:tblPr>
      <w:tblGrid>
        <w:gridCol w:w="3745"/>
      </w:tblGrid>
      <w:tr w:rsidR="00E46E93" w:rsidRPr="00E46E93" w14:paraId="21562BF5" w14:textId="77777777" w:rsidTr="00E46E93">
        <w:tc>
          <w:tcPr>
            <w:tcW w:w="0" w:type="auto"/>
          </w:tcPr>
          <w:p w14:paraId="4FD45F3B" w14:textId="40A9AECA" w:rsidR="00E46E93" w:rsidRPr="008954FB" w:rsidRDefault="00E46E93" w:rsidP="00E46E93">
            <w:pPr>
              <w:pStyle w:val="PlainText"/>
              <w:rPr>
                <w:i/>
              </w:rPr>
            </w:pPr>
            <w:proofErr w:type="spellStart"/>
            <w:r w:rsidRPr="008954FB">
              <w:rPr>
                <w:i/>
              </w:rPr>
              <w:t>cnltsunami_pas</w:t>
            </w:r>
            <w:proofErr w:type="spellEnd"/>
            <w:r w:rsidRPr="008954FB">
              <w:rPr>
                <w:i/>
              </w:rPr>
              <w:t xml:space="preserve"> par=</w:t>
            </w:r>
            <w:proofErr w:type="spellStart"/>
            <w:r w:rsidRPr="008954FB">
              <w:rPr>
                <w:i/>
              </w:rPr>
              <w:t>Chile.par</w:t>
            </w:r>
            <w:proofErr w:type="spellEnd"/>
          </w:p>
        </w:tc>
      </w:tr>
    </w:tbl>
    <w:p w14:paraId="62182EE9" w14:textId="77777777" w:rsidR="008954FB" w:rsidRDefault="008954FB" w:rsidP="008954FB">
      <w:pPr>
        <w:pStyle w:val="BodyText"/>
      </w:pPr>
    </w:p>
    <w:p w14:paraId="36BA81E0" w14:textId="43D43519" w:rsidR="00C7512B" w:rsidRDefault="00E46E93" w:rsidP="008954FB">
      <w:pPr>
        <w:pStyle w:val="BodyText"/>
      </w:pPr>
      <w:r>
        <w:lastRenderedPageBreak/>
        <w:t>For testing purposes, it’s preferable to let the output be written to the screen (default) so that one can keep track of the progress, or lack thereof. Every 100 steps the code will output a line so it’s easy to compute the expected runtime by taking the number of expected timesteps (tend/dt), divide it by hundred an multiply by the actual time between 100 timesteps. For fine grids (and thus small timesteps) and very long paths (e.g. Alaska to Indonesia) which require 20 hours or more of simulatio</w:t>
      </w:r>
      <w:r w:rsidR="008954FB">
        <w:t>n time, the process can easily t</w:t>
      </w:r>
      <w:r>
        <w:t xml:space="preserve">ake several days to a week. For local events (e.g. 4 hours of simulation and </w:t>
      </w:r>
      <w:r w:rsidR="008954FB">
        <w:t xml:space="preserve">fin, but </w:t>
      </w:r>
      <w:r>
        <w:t>small local grids)</w:t>
      </w:r>
      <w:r w:rsidR="008954FB">
        <w:t xml:space="preserve"> the code can finish in as little of 15 minutes to a few hours.</w:t>
      </w:r>
    </w:p>
    <w:p w14:paraId="0AFFB24D" w14:textId="77777777" w:rsidR="00CC3FC3" w:rsidRDefault="00CC3FC3">
      <w:pPr>
        <w:rPr>
          <w:rFonts w:asciiTheme="majorHAnsi" w:eastAsiaTheme="majorEastAsia" w:hAnsiTheme="majorHAnsi" w:cstheme="majorBidi"/>
          <w:b/>
          <w:bCs/>
          <w:color w:val="345A8A" w:themeColor="accent1" w:themeShade="B5"/>
          <w:sz w:val="32"/>
          <w:szCs w:val="32"/>
        </w:rPr>
      </w:pPr>
      <w:r>
        <w:br w:type="page"/>
      </w:r>
    </w:p>
    <w:p w14:paraId="4337C7C2" w14:textId="12380AB6" w:rsidR="0009468D" w:rsidRDefault="0009468D" w:rsidP="00A60BD9">
      <w:pPr>
        <w:pStyle w:val="Section"/>
      </w:pPr>
      <w:bookmarkStart w:id="67" w:name="_Toc188035492"/>
      <w:r>
        <w:lastRenderedPageBreak/>
        <w:t>Appendix B Generic Mapping Tools (GMT)</w:t>
      </w:r>
      <w:bookmarkEnd w:id="67"/>
    </w:p>
    <w:p w14:paraId="375014FA" w14:textId="2052D778" w:rsidR="0009468D" w:rsidRDefault="0009468D" w:rsidP="003D61A7">
      <w:pPr>
        <w:pStyle w:val="BodyText"/>
      </w:pPr>
      <w:r>
        <w:t>For data handling as well as presentation purposes we make extensive use of the free GMT (Generic Mapping Tools) package developed and maintained by the University of Hawaii (</w:t>
      </w:r>
      <w:hyperlink r:id="rId50" w:history="1">
        <w:r w:rsidRPr="0015613B">
          <w:rPr>
            <w:rStyle w:val="Hyperlink"/>
          </w:rPr>
          <w:t>http://gmt.soest.hawaii.edu/</w:t>
        </w:r>
      </w:hyperlink>
      <w:r>
        <w:t>). This package can be downloaded freely from the aforementioned website, which also includes extensive documentation and manuals. In this appendix we will discuss the data formats and also present a few example scripts used for plotting the results.</w:t>
      </w:r>
    </w:p>
    <w:p w14:paraId="1570B816" w14:textId="38E7F2FC" w:rsidR="0009468D" w:rsidRDefault="00CE5CBB" w:rsidP="003D61A7">
      <w:pPr>
        <w:pStyle w:val="BodyText"/>
      </w:pPr>
      <w:r>
        <w:t xml:space="preserve">GMT </w:t>
      </w:r>
      <w:r w:rsidR="0009468D">
        <w:t>Gridded data</w:t>
      </w:r>
    </w:p>
    <w:p w14:paraId="72F9AD7F" w14:textId="0D6BA71A" w:rsidR="00584022" w:rsidRDefault="00A60BD9" w:rsidP="003D61A7">
      <w:pPr>
        <w:pStyle w:val="BodyText"/>
      </w:pPr>
      <w:r>
        <w:t xml:space="preserve">The default data format for gridded data in GMT is </w:t>
      </w:r>
      <w:proofErr w:type="spellStart"/>
      <w:r>
        <w:t>NetCDF</w:t>
      </w:r>
      <w:proofErr w:type="spellEnd"/>
      <w:r>
        <w:t xml:space="preserve"> (</w:t>
      </w:r>
      <w:hyperlink r:id="rId51" w:history="1">
        <w:r w:rsidR="00A93AA8" w:rsidRPr="0015613B">
          <w:rPr>
            <w:rStyle w:val="Hyperlink"/>
          </w:rPr>
          <w:t>http://www.unidata.ucar.edu/software/netcdf/</w:t>
        </w:r>
      </w:hyperlink>
      <w:r w:rsidR="00A93AA8">
        <w:t>). Although</w:t>
      </w:r>
      <w:r w:rsidR="00584022">
        <w:t xml:space="preserve"> this is a flexible format, the URS </w:t>
      </w:r>
      <w:r w:rsidR="00507ACF">
        <w:t>tsunami code (cnltsunami)</w:t>
      </w:r>
      <w:r w:rsidR="00584022">
        <w:t xml:space="preserve"> read</w:t>
      </w:r>
      <w:r w:rsidR="00507ACF">
        <w:t>s</w:t>
      </w:r>
      <w:r w:rsidR="00584022">
        <w:t xml:space="preserve"> only a specific subset of the </w:t>
      </w:r>
      <w:proofErr w:type="spellStart"/>
      <w:r w:rsidR="00584022">
        <w:t>NetCDF</w:t>
      </w:r>
      <w:proofErr w:type="spellEnd"/>
      <w:r w:rsidR="00584022">
        <w:t xml:space="preserve"> format, which need to be specified when writing the file in GMT by appending the characters “=10” to the grid-file name:</w:t>
      </w:r>
    </w:p>
    <w:p w14:paraId="5AA48AC1" w14:textId="6919CCAD" w:rsidR="00584022" w:rsidRPr="00B1128B" w:rsidRDefault="00584022" w:rsidP="00482E4C">
      <w:pPr>
        <w:rPr>
          <w:rFonts w:ascii="Courier New" w:hAnsi="Courier New" w:cs="Courier New"/>
        </w:rPr>
      </w:pPr>
      <w:r w:rsidRPr="00B1128B">
        <w:rPr>
          <w:rFonts w:ascii="Courier New" w:hAnsi="Courier New" w:cs="Courier New"/>
        </w:rPr>
        <w:t xml:space="preserve">xyz2grd </w:t>
      </w:r>
      <w:proofErr w:type="spellStart"/>
      <w:r w:rsidRPr="00B1128B">
        <w:rPr>
          <w:rFonts w:ascii="Courier New" w:hAnsi="Courier New" w:cs="Courier New"/>
        </w:rPr>
        <w:t>topo.xyz</w:t>
      </w:r>
      <w:proofErr w:type="spellEnd"/>
      <w:r w:rsidRPr="00B1128B">
        <w:rPr>
          <w:rFonts w:ascii="Courier New" w:hAnsi="Courier New" w:cs="Courier New"/>
        </w:rPr>
        <w:t xml:space="preserve"> -</w:t>
      </w:r>
      <w:proofErr w:type="spellStart"/>
      <w:r w:rsidRPr="00B1128B">
        <w:rPr>
          <w:rFonts w:ascii="Courier New" w:hAnsi="Courier New" w:cs="Courier New"/>
        </w:rPr>
        <w:t>Gtopo.grd</w:t>
      </w:r>
      <w:proofErr w:type="spellEnd"/>
      <w:r w:rsidRPr="00B1128B">
        <w:rPr>
          <w:rFonts w:ascii="Courier New" w:hAnsi="Courier New" w:cs="Courier New"/>
        </w:rPr>
        <w:t>=10 –I10c –R100/110/-10/-5</w:t>
      </w:r>
    </w:p>
    <w:p w14:paraId="47FEC9B1" w14:textId="61BFC72D" w:rsidR="00584022" w:rsidRDefault="00584022" w:rsidP="003D61A7">
      <w:pPr>
        <w:pStyle w:val="BodyText"/>
      </w:pPr>
      <w:r>
        <w:t>converts an ascii file</w:t>
      </w:r>
      <w:r w:rsidR="002C1249">
        <w:t xml:space="preserve"> named “</w:t>
      </w:r>
      <w:proofErr w:type="spellStart"/>
      <w:r w:rsidR="002C1249">
        <w:t>topo.xyz</w:t>
      </w:r>
      <w:proofErr w:type="spellEnd"/>
      <w:r w:rsidR="002C1249">
        <w:t>”</w:t>
      </w:r>
      <w:r>
        <w:t xml:space="preserve"> with “lat lon height” columns to a </w:t>
      </w:r>
      <w:proofErr w:type="spellStart"/>
      <w:r>
        <w:t>gridfile</w:t>
      </w:r>
      <w:proofErr w:type="spellEnd"/>
      <w:r>
        <w:t xml:space="preserve"> name</w:t>
      </w:r>
      <w:r w:rsidR="002C1249">
        <w:t>d</w:t>
      </w:r>
      <w:r>
        <w:t xml:space="preserve"> </w:t>
      </w:r>
      <w:r w:rsidR="002C1249">
        <w:t>“</w:t>
      </w:r>
      <w:proofErr w:type="spellStart"/>
      <w:r>
        <w:t>topo.grd</w:t>
      </w:r>
      <w:proofErr w:type="spellEnd"/>
      <w:r w:rsidR="002C1249">
        <w:t xml:space="preserve">” using the format(=”10”) compatible with the URS code. </w:t>
      </w:r>
      <w:r w:rsidR="00B1128B">
        <w:t xml:space="preserve"> Not</w:t>
      </w:r>
      <w:r w:rsidR="005A2717">
        <w:t>e</w:t>
      </w:r>
      <w:r w:rsidR="00B1128B">
        <w:t xml:space="preserve"> that GMT will automatically recognize the </w:t>
      </w:r>
      <w:proofErr w:type="spellStart"/>
      <w:r w:rsidR="00B1128B">
        <w:t>subformat</w:t>
      </w:r>
      <w:proofErr w:type="spellEnd"/>
      <w:r w:rsidR="00B1128B">
        <w:t xml:space="preserve"> that it reads in, so there is no need to specify the type when reading in a file in GMT.</w:t>
      </w:r>
    </w:p>
    <w:p w14:paraId="1548EFC7" w14:textId="0068890E" w:rsidR="005A2717" w:rsidRDefault="00CE5CBB" w:rsidP="003D61A7">
      <w:pPr>
        <w:pStyle w:val="BodyText"/>
      </w:pPr>
      <w:r>
        <w:t xml:space="preserve">GMT uses two alternative grid representations: gridline and pixel (cell). The difference between the two are the actual location of the cell in relation to the grid boundaries. In gridline representation, the boundaries of the grid (as specified in the </w:t>
      </w:r>
      <w:proofErr w:type="spellStart"/>
      <w:r>
        <w:t>NetCDF</w:t>
      </w:r>
      <w:proofErr w:type="spellEnd"/>
      <w:r>
        <w:t xml:space="preserve"> header and the command line arguments (-R, see above) also correspond to the boundaries of the</w:t>
      </w:r>
      <w:r w:rsidR="00507ACF">
        <w:t xml:space="preserve"> outer cells. Therefore, the number of cells in the x-direction corresponds to (</w:t>
      </w:r>
      <w:proofErr w:type="spellStart"/>
      <w:r w:rsidR="00507ACF">
        <w:t>lonmax-lonmin</w:t>
      </w:r>
      <w:proofErr w:type="spellEnd"/>
      <w:r w:rsidR="00507ACF">
        <w:t>)/</w:t>
      </w:r>
      <w:proofErr w:type="spellStart"/>
      <w:r w:rsidR="00507ACF">
        <w:t>dlon</w:t>
      </w:r>
      <w:proofErr w:type="spellEnd"/>
      <w:r w:rsidR="00507ACF">
        <w:t xml:space="preserve"> +1. In the case of the pixel representation, the boundaries of the grid correspond to the centers of the outer cells, so that the total number of cells in the x-direction is (</w:t>
      </w:r>
      <w:proofErr w:type="spellStart"/>
      <w:r w:rsidR="00507ACF">
        <w:t>lonmax-lonmin</w:t>
      </w:r>
      <w:proofErr w:type="spellEnd"/>
      <w:r w:rsidR="00507ACF">
        <w:t>)/</w:t>
      </w:r>
      <w:proofErr w:type="spellStart"/>
      <w:r w:rsidR="00507ACF">
        <w:t>dlon</w:t>
      </w:r>
      <w:proofErr w:type="spellEnd"/>
      <w:r w:rsidR="00507ACF">
        <w:t>. Although the tsunami code handles both alternatives, it is preferable to use the pixel representation.</w:t>
      </w:r>
    </w:p>
    <w:p w14:paraId="2A236462" w14:textId="3561728F" w:rsidR="005A2717" w:rsidRDefault="00CE5CBB" w:rsidP="003D61A7">
      <w:pPr>
        <w:pStyle w:val="BodyText"/>
      </w:pPr>
      <w:r>
        <w:t>GMT Plotting scripts</w:t>
      </w:r>
    </w:p>
    <w:p w14:paraId="7ABB410F" w14:textId="57831EF5" w:rsidR="00950E9B" w:rsidRDefault="003D61A7" w:rsidP="003D61A7">
      <w:pPr>
        <w:pStyle w:val="BodyText"/>
      </w:pPr>
      <w:r>
        <w:t>Final results (waveheights, disaggregation) can be plotted using GMT, we have included several Unix scripts that produce plots. The first one is meant to plot the waveheight for different return periods:</w:t>
      </w:r>
    </w:p>
    <w:tbl>
      <w:tblPr>
        <w:tblStyle w:val="TableGrid"/>
        <w:tblW w:w="0" w:type="auto"/>
        <w:tblLook w:val="04A0" w:firstRow="1" w:lastRow="0" w:firstColumn="1" w:lastColumn="0" w:noHBand="0" w:noVBand="1"/>
      </w:tblPr>
      <w:tblGrid>
        <w:gridCol w:w="343"/>
        <w:gridCol w:w="12607"/>
      </w:tblGrid>
      <w:tr w:rsidR="008954FB" w:rsidRPr="003D61A7" w14:paraId="7A3FBE6E" w14:textId="77777777" w:rsidTr="008954FB">
        <w:tc>
          <w:tcPr>
            <w:tcW w:w="0" w:type="auto"/>
            <w:gridSpan w:val="2"/>
          </w:tcPr>
          <w:p w14:paraId="01B43AC8" w14:textId="2E11DF4D" w:rsidR="008954FB" w:rsidRPr="008954FB" w:rsidRDefault="008954FB" w:rsidP="00BD5CDF">
            <w:pPr>
              <w:pStyle w:val="PlainText"/>
              <w:rPr>
                <w:b/>
              </w:rPr>
            </w:pPr>
            <w:proofErr w:type="spellStart"/>
            <w:r w:rsidRPr="008954FB">
              <w:rPr>
                <w:b/>
              </w:rPr>
              <w:lastRenderedPageBreak/>
              <w:t>plotamp</w:t>
            </w:r>
            <w:proofErr w:type="spellEnd"/>
          </w:p>
        </w:tc>
      </w:tr>
      <w:tr w:rsidR="003D61A7" w:rsidRPr="003D61A7" w14:paraId="14DE6B62" w14:textId="77777777" w:rsidTr="003D61A7">
        <w:tc>
          <w:tcPr>
            <w:tcW w:w="0" w:type="auto"/>
          </w:tcPr>
          <w:p w14:paraId="0ACF13FE" w14:textId="0C7F9BCD" w:rsidR="003D61A7" w:rsidRPr="008954FB" w:rsidRDefault="003D61A7" w:rsidP="00BD5CDF">
            <w:pPr>
              <w:pStyle w:val="PlainText"/>
              <w:rPr>
                <w:i/>
              </w:rPr>
            </w:pPr>
            <w:r w:rsidRPr="008954FB">
              <w:rPr>
                <w:i/>
              </w:rPr>
              <w:t>1</w:t>
            </w:r>
          </w:p>
        </w:tc>
        <w:tc>
          <w:tcPr>
            <w:tcW w:w="0" w:type="auto"/>
          </w:tcPr>
          <w:p w14:paraId="57DB587C" w14:textId="46CB92E4" w:rsidR="003D61A7" w:rsidRPr="003D61A7" w:rsidRDefault="003D61A7" w:rsidP="00BD5CDF">
            <w:pPr>
              <w:pStyle w:val="PlainText"/>
            </w:pPr>
            <w:r w:rsidRPr="003D61A7">
              <w:t>set R = -R113.5/114.5/21.8/22.9</w:t>
            </w:r>
          </w:p>
        </w:tc>
      </w:tr>
      <w:tr w:rsidR="003D61A7" w:rsidRPr="003D61A7" w14:paraId="7546BD8B" w14:textId="77777777" w:rsidTr="003D61A7">
        <w:tc>
          <w:tcPr>
            <w:tcW w:w="0" w:type="auto"/>
          </w:tcPr>
          <w:p w14:paraId="0E57AE60" w14:textId="1688B974" w:rsidR="003D61A7" w:rsidRPr="008954FB" w:rsidRDefault="003D61A7" w:rsidP="00BD5CDF">
            <w:pPr>
              <w:pStyle w:val="PlainText"/>
              <w:rPr>
                <w:i/>
              </w:rPr>
            </w:pPr>
            <w:r w:rsidRPr="008954FB">
              <w:rPr>
                <w:i/>
              </w:rPr>
              <w:t>2</w:t>
            </w:r>
          </w:p>
        </w:tc>
        <w:tc>
          <w:tcPr>
            <w:tcW w:w="0" w:type="auto"/>
          </w:tcPr>
          <w:p w14:paraId="33CA5C61" w14:textId="453E9E9C" w:rsidR="003D61A7" w:rsidRPr="003D61A7" w:rsidRDefault="003D61A7" w:rsidP="00BD5CDF">
            <w:pPr>
              <w:pStyle w:val="PlainText"/>
            </w:pPr>
            <w:r w:rsidRPr="003D61A7">
              <w:t>set E = -E340/45</w:t>
            </w:r>
          </w:p>
        </w:tc>
      </w:tr>
      <w:tr w:rsidR="003D61A7" w:rsidRPr="003D61A7" w14:paraId="48DE1D29" w14:textId="77777777" w:rsidTr="003D61A7">
        <w:tc>
          <w:tcPr>
            <w:tcW w:w="0" w:type="auto"/>
          </w:tcPr>
          <w:p w14:paraId="4BC1D080" w14:textId="163F508A" w:rsidR="003D61A7" w:rsidRPr="008954FB" w:rsidRDefault="003D61A7" w:rsidP="00BD5CDF">
            <w:pPr>
              <w:pStyle w:val="PlainText"/>
              <w:rPr>
                <w:i/>
              </w:rPr>
            </w:pPr>
            <w:r w:rsidRPr="008954FB">
              <w:rPr>
                <w:i/>
              </w:rPr>
              <w:t>3</w:t>
            </w:r>
          </w:p>
        </w:tc>
        <w:tc>
          <w:tcPr>
            <w:tcW w:w="0" w:type="auto"/>
          </w:tcPr>
          <w:p w14:paraId="35E26233" w14:textId="08EDBCC2" w:rsidR="003D61A7" w:rsidRPr="003D61A7" w:rsidRDefault="003D61A7" w:rsidP="00BD5CDF">
            <w:pPr>
              <w:pStyle w:val="PlainText"/>
            </w:pPr>
            <w:proofErr w:type="spellStart"/>
            <w:r w:rsidRPr="003D61A7">
              <w:t>pscoast</w:t>
            </w:r>
            <w:proofErr w:type="spellEnd"/>
            <w:r w:rsidRPr="003D61A7">
              <w:t xml:space="preserve"> $R -G150  -N1,100 -N2  -</w:t>
            </w:r>
            <w:r w:rsidR="001D76F4">
              <w:t>W1 -JM5 $E  -</w:t>
            </w:r>
            <w:proofErr w:type="spellStart"/>
            <w:r w:rsidR="001D76F4">
              <w:t>Df</w:t>
            </w:r>
            <w:proofErr w:type="spellEnd"/>
            <w:r w:rsidR="001D76F4">
              <w:t xml:space="preserve">  -K -Y2 -P&gt;amp</w:t>
            </w:r>
            <w:r w:rsidRPr="003D61A7">
              <w:t>.ps</w:t>
            </w:r>
          </w:p>
        </w:tc>
      </w:tr>
      <w:tr w:rsidR="003D61A7" w:rsidRPr="003D61A7" w14:paraId="19EF8DAF" w14:textId="77777777" w:rsidTr="003D61A7">
        <w:tc>
          <w:tcPr>
            <w:tcW w:w="0" w:type="auto"/>
          </w:tcPr>
          <w:p w14:paraId="7B8EB1E8" w14:textId="160176DB" w:rsidR="003D61A7" w:rsidRPr="008954FB" w:rsidRDefault="003D61A7" w:rsidP="00BD5CDF">
            <w:pPr>
              <w:pStyle w:val="PlainText"/>
              <w:rPr>
                <w:i/>
              </w:rPr>
            </w:pPr>
            <w:r w:rsidRPr="008954FB">
              <w:rPr>
                <w:i/>
              </w:rPr>
              <w:t>4</w:t>
            </w:r>
          </w:p>
        </w:tc>
        <w:tc>
          <w:tcPr>
            <w:tcW w:w="0" w:type="auto"/>
          </w:tcPr>
          <w:p w14:paraId="0C11978C" w14:textId="5ACE0C37" w:rsidR="003D61A7" w:rsidRPr="003D61A7" w:rsidRDefault="003D61A7" w:rsidP="00151484">
            <w:pPr>
              <w:pStyle w:val="PlainText"/>
            </w:pPr>
            <w:r w:rsidRPr="003D61A7">
              <w:t>awk '$3 &lt; 40 &amp;&amp; $3</w:t>
            </w:r>
            <w:r w:rsidR="00151484">
              <w:t xml:space="preserve"> &gt; 15 {print $1, $2,  $7, $7}' </w:t>
            </w:r>
            <w:proofErr w:type="spellStart"/>
            <w:r w:rsidR="00151484">
              <w:t>o_amp</w:t>
            </w:r>
            <w:proofErr w:type="spellEnd"/>
            <w:r w:rsidRPr="003D61A7">
              <w:t xml:space="preserve"> |</w:t>
            </w:r>
            <w:proofErr w:type="spellStart"/>
            <w:r w:rsidRPr="003D61A7">
              <w:t>psxyz</w:t>
            </w:r>
            <w:proofErr w:type="spellEnd"/>
            <w:r w:rsidRPr="003D61A7">
              <w:t xml:space="preserve"> ${R}/0/15  -B.5f.1g.1/.5f.1g.1/5f1WSneZ:"Exceedance height (m)"::." 2475 yr return period at 30 m contour": -JM -JZ1 -So.</w:t>
            </w:r>
            <w:r w:rsidR="001D76F4">
              <w:t>05 -</w:t>
            </w:r>
            <w:proofErr w:type="spellStart"/>
            <w:r w:rsidR="001D76F4">
              <w:t>Camp.cpt</w:t>
            </w:r>
            <w:proofErr w:type="spellEnd"/>
            <w:r w:rsidR="001D76F4">
              <w:t xml:space="preserve">  -H $E -O -K&gt;&gt;amp</w:t>
            </w:r>
            <w:r w:rsidRPr="003D61A7">
              <w:t>.ps</w:t>
            </w:r>
          </w:p>
        </w:tc>
      </w:tr>
      <w:tr w:rsidR="003D61A7" w:rsidRPr="003D61A7" w14:paraId="2C69DD0F" w14:textId="77777777" w:rsidTr="003D61A7">
        <w:tc>
          <w:tcPr>
            <w:tcW w:w="0" w:type="auto"/>
          </w:tcPr>
          <w:p w14:paraId="7EDA01AF" w14:textId="5139764A" w:rsidR="003D61A7" w:rsidRPr="008954FB" w:rsidRDefault="003D61A7" w:rsidP="00BD5CDF">
            <w:pPr>
              <w:pStyle w:val="PlainText"/>
              <w:rPr>
                <w:i/>
              </w:rPr>
            </w:pPr>
            <w:r w:rsidRPr="008954FB">
              <w:rPr>
                <w:i/>
              </w:rPr>
              <w:t>5</w:t>
            </w:r>
          </w:p>
        </w:tc>
        <w:tc>
          <w:tcPr>
            <w:tcW w:w="0" w:type="auto"/>
          </w:tcPr>
          <w:p w14:paraId="161B326A" w14:textId="4156D780" w:rsidR="003D61A7" w:rsidRPr="003D61A7" w:rsidRDefault="003D61A7" w:rsidP="00BD5CDF">
            <w:pPr>
              <w:pStyle w:val="PlainText"/>
            </w:pPr>
            <w:proofErr w:type="spellStart"/>
            <w:r w:rsidRPr="003D61A7">
              <w:t>psscale</w:t>
            </w:r>
            <w:proofErr w:type="spellEnd"/>
            <w:r w:rsidRPr="003D61A7">
              <w:t xml:space="preserve"> -</w:t>
            </w:r>
            <w:proofErr w:type="spellStart"/>
            <w:r w:rsidRPr="003D61A7">
              <w:t>Camp.</w:t>
            </w:r>
            <w:r w:rsidR="001D76F4">
              <w:t>cpt</w:t>
            </w:r>
            <w:proofErr w:type="spellEnd"/>
            <w:r w:rsidR="001D76F4">
              <w:t xml:space="preserve"> -D.25/4.5/2.0/.1 -O &gt;&gt; amp</w:t>
            </w:r>
            <w:r w:rsidRPr="003D61A7">
              <w:t>.ps</w:t>
            </w:r>
          </w:p>
        </w:tc>
      </w:tr>
    </w:tbl>
    <w:p w14:paraId="4B56AEF7" w14:textId="77777777" w:rsidR="003D61A7" w:rsidRDefault="003D61A7" w:rsidP="003D61A7">
      <w:pPr>
        <w:pStyle w:val="BodyText"/>
      </w:pPr>
    </w:p>
    <w:p w14:paraId="75F646B1" w14:textId="46FFF6AE" w:rsidR="00507ACF" w:rsidRDefault="003D61A7" w:rsidP="00BD5CDF">
      <w:pPr>
        <w:pStyle w:val="BodyText"/>
      </w:pPr>
      <w:r w:rsidRPr="008954FB">
        <w:rPr>
          <w:i/>
        </w:rPr>
        <w:t>1</w:t>
      </w:r>
      <w:r>
        <w:t xml:space="preserve"> – </w:t>
      </w:r>
      <w:proofErr w:type="spellStart"/>
      <w:r>
        <w:t>csh</w:t>
      </w:r>
      <w:proofErr w:type="spellEnd"/>
      <w:r>
        <w:t xml:space="preserve"> command: sets variable R to contain the map boundaries in GMT </w:t>
      </w:r>
    </w:p>
    <w:p w14:paraId="6C1EFDE0" w14:textId="644F0858" w:rsidR="003D61A7" w:rsidRDefault="003D61A7" w:rsidP="00BD5CDF">
      <w:pPr>
        <w:pStyle w:val="BodyText"/>
      </w:pPr>
      <w:r w:rsidRPr="008954FB">
        <w:rPr>
          <w:i/>
        </w:rPr>
        <w:t>2</w:t>
      </w:r>
      <w:r>
        <w:t xml:space="preserve"> – </w:t>
      </w:r>
      <w:proofErr w:type="spellStart"/>
      <w:r>
        <w:t>csh</w:t>
      </w:r>
      <w:proofErr w:type="spellEnd"/>
      <w:r>
        <w:t xml:space="preserve"> command: set variable E to contain the view angle of the 3D plot in GMT </w:t>
      </w:r>
    </w:p>
    <w:p w14:paraId="38DB1EF9" w14:textId="3C662846" w:rsidR="001D76F4" w:rsidRDefault="001D76F4" w:rsidP="00BD5CDF">
      <w:pPr>
        <w:pStyle w:val="BodyText"/>
      </w:pPr>
      <w:r w:rsidRPr="008954FB">
        <w:rPr>
          <w:i/>
        </w:rPr>
        <w:t>3</w:t>
      </w:r>
      <w:r>
        <w:t xml:space="preserve"> – </w:t>
      </w:r>
      <w:proofErr w:type="spellStart"/>
      <w:r>
        <w:t>gmt</w:t>
      </w:r>
      <w:proofErr w:type="spellEnd"/>
      <w:r>
        <w:t xml:space="preserve"> command: plot map of the coastline</w:t>
      </w:r>
    </w:p>
    <w:p w14:paraId="64A73B77" w14:textId="702115E5" w:rsidR="003D61A7" w:rsidRDefault="001D76F4" w:rsidP="00BD5CDF">
      <w:pPr>
        <w:pStyle w:val="BodyText"/>
      </w:pPr>
      <w:r w:rsidRPr="008954FB">
        <w:rPr>
          <w:i/>
        </w:rPr>
        <w:t>4</w:t>
      </w:r>
      <w:r w:rsidR="003D61A7">
        <w:t xml:space="preserve"> – awk command: select points with bathymetry between 40-15 m</w:t>
      </w:r>
      <w:r w:rsidR="00151484">
        <w:t xml:space="preserve"> from file named </w:t>
      </w:r>
      <w:proofErr w:type="spellStart"/>
      <w:r w:rsidR="00151484">
        <w:t>o_amp</w:t>
      </w:r>
      <w:proofErr w:type="spellEnd"/>
      <w:r w:rsidR="003D61A7">
        <w:t xml:space="preserve"> | </w:t>
      </w:r>
      <w:r w:rsidR="00151484">
        <w:t>GMT</w:t>
      </w:r>
      <w:r w:rsidR="003D61A7">
        <w:t xml:space="preserve"> command to plot the waveheights on map</w:t>
      </w:r>
    </w:p>
    <w:p w14:paraId="6136AFD6" w14:textId="7D156546" w:rsidR="003D61A7" w:rsidRDefault="001D76F4" w:rsidP="00BD5CDF">
      <w:pPr>
        <w:pStyle w:val="BodyText"/>
      </w:pPr>
      <w:r w:rsidRPr="008954FB">
        <w:rPr>
          <w:i/>
        </w:rPr>
        <w:t>5</w:t>
      </w:r>
      <w:r w:rsidR="003D61A7">
        <w:t xml:space="preserve"> – </w:t>
      </w:r>
      <w:proofErr w:type="spellStart"/>
      <w:r w:rsidR="003D61A7">
        <w:t>gmt</w:t>
      </w:r>
      <w:proofErr w:type="spellEnd"/>
      <w:r w:rsidR="003D61A7">
        <w:t xml:space="preserve"> command:</w:t>
      </w:r>
      <w:r>
        <w:t xml:space="preserve"> plots color scale on page</w:t>
      </w:r>
    </w:p>
    <w:p w14:paraId="57C6AFD6" w14:textId="77777777" w:rsidR="00F5728B" w:rsidRDefault="00F5728B" w:rsidP="00482E4C"/>
    <w:p w14:paraId="38928811" w14:textId="77777777" w:rsidR="001D76F4" w:rsidRDefault="001D76F4" w:rsidP="00482E4C"/>
    <w:tbl>
      <w:tblPr>
        <w:tblStyle w:val="TableGrid"/>
        <w:tblW w:w="0" w:type="auto"/>
        <w:tblLook w:val="04A0" w:firstRow="1" w:lastRow="0" w:firstColumn="1" w:lastColumn="0" w:noHBand="0" w:noVBand="1"/>
      </w:tblPr>
      <w:tblGrid>
        <w:gridCol w:w="343"/>
        <w:gridCol w:w="10676"/>
      </w:tblGrid>
      <w:tr w:rsidR="008954FB" w:rsidRPr="0042117B" w14:paraId="4B57E9A3" w14:textId="77777777" w:rsidTr="008954FB">
        <w:tc>
          <w:tcPr>
            <w:tcW w:w="0" w:type="auto"/>
            <w:gridSpan w:val="2"/>
          </w:tcPr>
          <w:p w14:paraId="12CFDCD7" w14:textId="06AB01A3" w:rsidR="008954FB" w:rsidRPr="008954FB" w:rsidRDefault="008954FB" w:rsidP="00BD5CDF">
            <w:pPr>
              <w:pStyle w:val="PlainText"/>
              <w:rPr>
                <w:b/>
              </w:rPr>
            </w:pPr>
            <w:proofErr w:type="spellStart"/>
            <w:r w:rsidRPr="008954FB">
              <w:rPr>
                <w:b/>
              </w:rPr>
              <w:t>plothazardcurve</w:t>
            </w:r>
            <w:proofErr w:type="spellEnd"/>
          </w:p>
        </w:tc>
      </w:tr>
      <w:tr w:rsidR="0042117B" w:rsidRPr="0042117B" w14:paraId="6F63446A" w14:textId="77777777" w:rsidTr="0042117B">
        <w:tc>
          <w:tcPr>
            <w:tcW w:w="0" w:type="auto"/>
          </w:tcPr>
          <w:p w14:paraId="103391A9" w14:textId="7A57ACA6" w:rsidR="0042117B" w:rsidRPr="008954FB" w:rsidRDefault="0042117B" w:rsidP="00BD5CDF">
            <w:pPr>
              <w:pStyle w:val="PlainText"/>
              <w:rPr>
                <w:i/>
              </w:rPr>
            </w:pPr>
            <w:r w:rsidRPr="008954FB">
              <w:rPr>
                <w:i/>
              </w:rPr>
              <w:t>1</w:t>
            </w:r>
          </w:p>
        </w:tc>
        <w:tc>
          <w:tcPr>
            <w:tcW w:w="0" w:type="auto"/>
          </w:tcPr>
          <w:p w14:paraId="4090002B" w14:textId="74F081F7" w:rsidR="0042117B" w:rsidRPr="0042117B" w:rsidRDefault="0042117B" w:rsidP="00BD5CDF">
            <w:pPr>
              <w:pStyle w:val="PlainText"/>
            </w:pPr>
            <w:proofErr w:type="spellStart"/>
            <w:r w:rsidRPr="0042117B">
              <w:t>psxy</w:t>
            </w:r>
            <w:proofErr w:type="spellEnd"/>
            <w:r w:rsidRPr="0042117B">
              <w:t xml:space="preserve"> </w:t>
            </w:r>
            <w:r w:rsidR="00BD5CDF">
              <w:t>S-0001</w:t>
            </w:r>
            <w:r w:rsidRPr="0042117B">
              <w:t xml:space="preserve"> -R.1/15/1e-4/1 -W5/205/0/0 -JX5l/5l -B1f3g2WSn -P -K &gt; hazcurve.ps</w:t>
            </w:r>
          </w:p>
        </w:tc>
      </w:tr>
      <w:tr w:rsidR="0042117B" w:rsidRPr="0042117B" w14:paraId="36B008CD" w14:textId="77777777" w:rsidTr="0042117B">
        <w:tc>
          <w:tcPr>
            <w:tcW w:w="0" w:type="auto"/>
          </w:tcPr>
          <w:p w14:paraId="187D2BE4" w14:textId="1087553E" w:rsidR="0042117B" w:rsidRPr="008954FB" w:rsidRDefault="0042117B" w:rsidP="00BD5CDF">
            <w:pPr>
              <w:pStyle w:val="PlainText"/>
              <w:rPr>
                <w:i/>
              </w:rPr>
            </w:pPr>
            <w:r w:rsidRPr="008954FB">
              <w:rPr>
                <w:i/>
              </w:rPr>
              <w:t>2</w:t>
            </w:r>
          </w:p>
        </w:tc>
        <w:tc>
          <w:tcPr>
            <w:tcW w:w="0" w:type="auto"/>
          </w:tcPr>
          <w:p w14:paraId="4E448BB2" w14:textId="0561EAD3" w:rsidR="0042117B" w:rsidRPr="0042117B" w:rsidRDefault="0042117B" w:rsidP="00BD5CDF">
            <w:pPr>
              <w:pStyle w:val="PlainText"/>
            </w:pPr>
            <w:r w:rsidRPr="0042117B">
              <w:t xml:space="preserve">awk '{print $1, $3}' </w:t>
            </w:r>
            <w:r w:rsidR="00BD5CDF">
              <w:t>S-0001</w:t>
            </w:r>
            <w:r w:rsidRPr="0042117B">
              <w:t xml:space="preserve"> | </w:t>
            </w:r>
            <w:proofErr w:type="spellStart"/>
            <w:r w:rsidRPr="0042117B">
              <w:t>psxy</w:t>
            </w:r>
            <w:proofErr w:type="spellEnd"/>
            <w:r w:rsidRPr="0042117B">
              <w:t xml:space="preserve"> $2 -R -W5/205/205/0     -JX -O -K &gt;&gt; hazcurve.ps</w:t>
            </w:r>
          </w:p>
        </w:tc>
      </w:tr>
      <w:tr w:rsidR="0042117B" w:rsidRPr="0042117B" w14:paraId="4E724F59" w14:textId="77777777" w:rsidTr="0042117B">
        <w:tc>
          <w:tcPr>
            <w:tcW w:w="0" w:type="auto"/>
          </w:tcPr>
          <w:p w14:paraId="29609C44" w14:textId="32DDE598" w:rsidR="0042117B" w:rsidRPr="008954FB" w:rsidRDefault="0042117B" w:rsidP="00BD5CDF">
            <w:pPr>
              <w:pStyle w:val="PlainText"/>
              <w:rPr>
                <w:i/>
              </w:rPr>
            </w:pPr>
            <w:r w:rsidRPr="008954FB">
              <w:rPr>
                <w:i/>
              </w:rPr>
              <w:t>3</w:t>
            </w:r>
          </w:p>
        </w:tc>
        <w:tc>
          <w:tcPr>
            <w:tcW w:w="0" w:type="auto"/>
          </w:tcPr>
          <w:p w14:paraId="1A4E71D9" w14:textId="150985D9" w:rsidR="0042117B" w:rsidRPr="0042117B" w:rsidRDefault="0042117B" w:rsidP="00BD5CDF">
            <w:pPr>
              <w:pStyle w:val="PlainText"/>
            </w:pPr>
            <w:proofErr w:type="spellStart"/>
            <w:r w:rsidRPr="0042117B">
              <w:t>psbasemap</w:t>
            </w:r>
            <w:proofErr w:type="spellEnd"/>
            <w:r w:rsidRPr="0042117B">
              <w:t xml:space="preserve"> -R0.1/15./1/1e4  -JX5l/-5l -B1E -O &gt;&gt;hazcurve.ps</w:t>
            </w:r>
          </w:p>
        </w:tc>
      </w:tr>
    </w:tbl>
    <w:p w14:paraId="76749696" w14:textId="27EBE84F" w:rsidR="00CE5CBB" w:rsidRDefault="00BD5CDF" w:rsidP="00BD5CDF">
      <w:pPr>
        <w:pStyle w:val="BodyText"/>
      </w:pPr>
      <w:r w:rsidRPr="008954FB">
        <w:rPr>
          <w:i/>
        </w:rPr>
        <w:t>1</w:t>
      </w:r>
      <w:r>
        <w:t xml:space="preserve"> – </w:t>
      </w:r>
      <w:proofErr w:type="spellStart"/>
      <w:r>
        <w:t>gmt</w:t>
      </w:r>
      <w:proofErr w:type="spellEnd"/>
      <w:r>
        <w:t xml:space="preserve"> command: plots the probabilistic hazard curve</w:t>
      </w:r>
    </w:p>
    <w:p w14:paraId="203BE655" w14:textId="4E9E1F31" w:rsidR="00BD5CDF" w:rsidRDefault="00BD5CDF" w:rsidP="00BD5CDF">
      <w:pPr>
        <w:pStyle w:val="BodyText"/>
      </w:pPr>
      <w:r w:rsidRPr="008954FB">
        <w:rPr>
          <w:i/>
        </w:rPr>
        <w:t>2</w:t>
      </w:r>
      <w:r>
        <w:t xml:space="preserve"> – </w:t>
      </w:r>
      <w:proofErr w:type="spellStart"/>
      <w:r>
        <w:t>gmt</w:t>
      </w:r>
      <w:proofErr w:type="spellEnd"/>
      <w:r>
        <w:t xml:space="preserve"> command: plot the hazard curve without sigma contribution</w:t>
      </w:r>
    </w:p>
    <w:p w14:paraId="231F7AC9" w14:textId="5AF580D8" w:rsidR="00BD5CDF" w:rsidRDefault="00BD5CDF" w:rsidP="00BD5CDF">
      <w:pPr>
        <w:pStyle w:val="BodyText"/>
      </w:pPr>
      <w:r w:rsidRPr="008954FB">
        <w:rPr>
          <w:i/>
        </w:rPr>
        <w:t>3</w:t>
      </w:r>
      <w:r>
        <w:t xml:space="preserve"> – </w:t>
      </w:r>
      <w:proofErr w:type="spellStart"/>
      <w:r>
        <w:t>gmt</w:t>
      </w:r>
      <w:proofErr w:type="spellEnd"/>
      <w:r>
        <w:t xml:space="preserve"> command: plots the axes and labels</w:t>
      </w:r>
    </w:p>
    <w:p w14:paraId="175CCF3D" w14:textId="77777777" w:rsidR="00BD5CDF" w:rsidRDefault="00BD5CDF" w:rsidP="00BD5CDF">
      <w:pPr>
        <w:pStyle w:val="BodyText"/>
      </w:pPr>
    </w:p>
    <w:p w14:paraId="5E8718CC" w14:textId="77777777" w:rsidR="00BD5CDF" w:rsidRDefault="00BD5CDF" w:rsidP="00BD5CDF">
      <w:pPr>
        <w:pStyle w:val="BodyText"/>
      </w:pPr>
    </w:p>
    <w:tbl>
      <w:tblPr>
        <w:tblStyle w:val="TableGrid"/>
        <w:tblW w:w="0" w:type="auto"/>
        <w:tblLook w:val="04A0" w:firstRow="1" w:lastRow="0" w:firstColumn="1" w:lastColumn="0" w:noHBand="0" w:noVBand="1"/>
      </w:tblPr>
      <w:tblGrid>
        <w:gridCol w:w="457"/>
        <w:gridCol w:w="12493"/>
      </w:tblGrid>
      <w:tr w:rsidR="008954FB" w:rsidRPr="004E06CF" w14:paraId="5DEC352E" w14:textId="77777777" w:rsidTr="008954FB">
        <w:tc>
          <w:tcPr>
            <w:tcW w:w="0" w:type="auto"/>
            <w:gridSpan w:val="2"/>
          </w:tcPr>
          <w:p w14:paraId="32DCDBE2" w14:textId="49C11BDF" w:rsidR="008954FB" w:rsidRPr="008954FB" w:rsidRDefault="008954FB" w:rsidP="004E06CF">
            <w:pPr>
              <w:pStyle w:val="PlainText"/>
              <w:rPr>
                <w:b/>
                <w:sz w:val="20"/>
                <w:szCs w:val="20"/>
              </w:rPr>
            </w:pPr>
            <w:proofErr w:type="spellStart"/>
            <w:r w:rsidRPr="008954FB">
              <w:rPr>
                <w:b/>
                <w:sz w:val="20"/>
                <w:szCs w:val="20"/>
              </w:rPr>
              <w:t>plotmdeag</w:t>
            </w:r>
            <w:proofErr w:type="spellEnd"/>
          </w:p>
        </w:tc>
      </w:tr>
      <w:tr w:rsidR="00C73B23" w:rsidRPr="004E06CF" w14:paraId="21A98791" w14:textId="77777777" w:rsidTr="00C73B23">
        <w:tc>
          <w:tcPr>
            <w:tcW w:w="0" w:type="auto"/>
          </w:tcPr>
          <w:p w14:paraId="3F85AC0E" w14:textId="3BC21109" w:rsidR="00C73B23" w:rsidRPr="008954FB" w:rsidRDefault="00C73B23" w:rsidP="004E06CF">
            <w:pPr>
              <w:pStyle w:val="PlainText"/>
              <w:rPr>
                <w:i/>
                <w:sz w:val="20"/>
                <w:szCs w:val="20"/>
              </w:rPr>
            </w:pPr>
            <w:r w:rsidRPr="008954FB">
              <w:rPr>
                <w:i/>
                <w:sz w:val="20"/>
                <w:szCs w:val="20"/>
              </w:rPr>
              <w:t>1</w:t>
            </w:r>
            <w:r w:rsidR="008E3C8B" w:rsidRPr="008954FB">
              <w:rPr>
                <w:i/>
                <w:sz w:val="20"/>
                <w:szCs w:val="20"/>
              </w:rPr>
              <w:t>a</w:t>
            </w:r>
          </w:p>
        </w:tc>
        <w:tc>
          <w:tcPr>
            <w:tcW w:w="0" w:type="auto"/>
          </w:tcPr>
          <w:p w14:paraId="13223074" w14:textId="6E11E4DC" w:rsidR="00C73B23" w:rsidRPr="004E06CF" w:rsidRDefault="00C73B23" w:rsidP="004E06CF">
            <w:pPr>
              <w:pStyle w:val="PlainText"/>
              <w:rPr>
                <w:sz w:val="20"/>
                <w:szCs w:val="20"/>
              </w:rPr>
            </w:pPr>
            <w:r w:rsidRPr="004E06CF">
              <w:rPr>
                <w:sz w:val="20"/>
                <w:szCs w:val="20"/>
              </w:rPr>
              <w:t xml:space="preserve">set </w:t>
            </w:r>
            <w:proofErr w:type="spellStart"/>
            <w:r w:rsidRPr="004E06CF">
              <w:rPr>
                <w:sz w:val="20"/>
                <w:szCs w:val="20"/>
              </w:rPr>
              <w:t>arps</w:t>
            </w:r>
            <w:proofErr w:type="spellEnd"/>
            <w:r w:rsidRPr="004E06CF">
              <w:rPr>
                <w:sz w:val="20"/>
                <w:szCs w:val="20"/>
              </w:rPr>
              <w:t xml:space="preserve"> = (72 475 975 2475 )</w:t>
            </w:r>
          </w:p>
        </w:tc>
      </w:tr>
      <w:tr w:rsidR="00C73B23" w:rsidRPr="004E06CF" w14:paraId="659CDD15" w14:textId="77777777" w:rsidTr="00C73B23">
        <w:tc>
          <w:tcPr>
            <w:tcW w:w="0" w:type="auto"/>
          </w:tcPr>
          <w:p w14:paraId="0BBF48AB" w14:textId="1F145E16" w:rsidR="00C73B23" w:rsidRPr="008954FB" w:rsidRDefault="008E3C8B" w:rsidP="004E06CF">
            <w:pPr>
              <w:pStyle w:val="PlainText"/>
              <w:rPr>
                <w:i/>
                <w:sz w:val="20"/>
                <w:szCs w:val="20"/>
              </w:rPr>
            </w:pPr>
            <w:r w:rsidRPr="008954FB">
              <w:rPr>
                <w:i/>
                <w:sz w:val="20"/>
                <w:szCs w:val="20"/>
              </w:rPr>
              <w:lastRenderedPageBreak/>
              <w:t>1b</w:t>
            </w:r>
          </w:p>
        </w:tc>
        <w:tc>
          <w:tcPr>
            <w:tcW w:w="0" w:type="auto"/>
          </w:tcPr>
          <w:p w14:paraId="7FC28CB4" w14:textId="062670BA" w:rsidR="00C73B23" w:rsidRPr="004E06CF" w:rsidRDefault="00C73B23" w:rsidP="004E06CF">
            <w:pPr>
              <w:pStyle w:val="PlainText"/>
              <w:rPr>
                <w:sz w:val="20"/>
                <w:szCs w:val="20"/>
              </w:rPr>
            </w:pPr>
            <w:r w:rsidRPr="004E06CF">
              <w:rPr>
                <w:sz w:val="20"/>
                <w:szCs w:val="20"/>
              </w:rPr>
              <w:t xml:space="preserve">set </w:t>
            </w:r>
            <w:proofErr w:type="spellStart"/>
            <w:r w:rsidRPr="004E06CF">
              <w:rPr>
                <w:sz w:val="20"/>
                <w:szCs w:val="20"/>
              </w:rPr>
              <w:t>arpstr</w:t>
            </w:r>
            <w:proofErr w:type="spellEnd"/>
            <w:r w:rsidRPr="004E06CF">
              <w:rPr>
                <w:sz w:val="20"/>
                <w:szCs w:val="20"/>
              </w:rPr>
              <w:t xml:space="preserve"> = (0072 0475 0975 2475 )</w:t>
            </w:r>
          </w:p>
        </w:tc>
      </w:tr>
      <w:tr w:rsidR="00C73B23" w:rsidRPr="004E06CF" w14:paraId="4F95B627" w14:textId="77777777" w:rsidTr="00C73B23">
        <w:tc>
          <w:tcPr>
            <w:tcW w:w="0" w:type="auto"/>
          </w:tcPr>
          <w:p w14:paraId="54151318" w14:textId="3A752966" w:rsidR="00C73B23" w:rsidRPr="008954FB" w:rsidRDefault="008E3C8B" w:rsidP="004E06CF">
            <w:pPr>
              <w:pStyle w:val="PlainText"/>
              <w:rPr>
                <w:i/>
                <w:sz w:val="20"/>
                <w:szCs w:val="20"/>
              </w:rPr>
            </w:pPr>
            <w:r w:rsidRPr="008954FB">
              <w:rPr>
                <w:i/>
                <w:sz w:val="20"/>
                <w:szCs w:val="20"/>
              </w:rPr>
              <w:t>2</w:t>
            </w:r>
          </w:p>
        </w:tc>
        <w:tc>
          <w:tcPr>
            <w:tcW w:w="0" w:type="auto"/>
          </w:tcPr>
          <w:p w14:paraId="4DDA6D08" w14:textId="44538B55" w:rsidR="00C73B23" w:rsidRPr="004E06CF" w:rsidRDefault="00C73B23" w:rsidP="004E06CF">
            <w:pPr>
              <w:pStyle w:val="PlainText"/>
              <w:rPr>
                <w:sz w:val="20"/>
                <w:szCs w:val="20"/>
              </w:rPr>
            </w:pPr>
            <w:r w:rsidRPr="004E06CF">
              <w:rPr>
                <w:sz w:val="20"/>
                <w:szCs w:val="20"/>
              </w:rPr>
              <w:t>set BOX = -R100/130/-5/25</w:t>
            </w:r>
          </w:p>
        </w:tc>
      </w:tr>
      <w:tr w:rsidR="00C73B23" w:rsidRPr="004E06CF" w14:paraId="7A28B670" w14:textId="77777777" w:rsidTr="00C73B23">
        <w:tc>
          <w:tcPr>
            <w:tcW w:w="0" w:type="auto"/>
          </w:tcPr>
          <w:p w14:paraId="2C4AA001" w14:textId="673F83CF" w:rsidR="00C73B23" w:rsidRPr="008954FB" w:rsidRDefault="008E3C8B" w:rsidP="004E06CF">
            <w:pPr>
              <w:pStyle w:val="PlainText"/>
              <w:rPr>
                <w:i/>
                <w:sz w:val="20"/>
                <w:szCs w:val="20"/>
              </w:rPr>
            </w:pPr>
            <w:r w:rsidRPr="008954FB">
              <w:rPr>
                <w:i/>
                <w:sz w:val="20"/>
                <w:szCs w:val="20"/>
              </w:rPr>
              <w:t>3</w:t>
            </w:r>
          </w:p>
        </w:tc>
        <w:tc>
          <w:tcPr>
            <w:tcW w:w="0" w:type="auto"/>
          </w:tcPr>
          <w:p w14:paraId="304C4CBD" w14:textId="06C7711A" w:rsidR="00C73B23" w:rsidRPr="004E06CF" w:rsidRDefault="00C73B23" w:rsidP="004E06CF">
            <w:pPr>
              <w:pStyle w:val="PlainText"/>
              <w:rPr>
                <w:sz w:val="20"/>
                <w:szCs w:val="20"/>
              </w:rPr>
            </w:pPr>
            <w:r w:rsidRPr="004E06CF">
              <w:rPr>
                <w:sz w:val="20"/>
                <w:szCs w:val="20"/>
              </w:rPr>
              <w:t xml:space="preserve">source </w:t>
            </w:r>
            <w:proofErr w:type="spellStart"/>
            <w:r w:rsidRPr="004E06CF">
              <w:rPr>
                <w:sz w:val="20"/>
                <w:szCs w:val="20"/>
              </w:rPr>
              <w:t>sitelist.csh</w:t>
            </w:r>
            <w:proofErr w:type="spellEnd"/>
          </w:p>
        </w:tc>
      </w:tr>
      <w:tr w:rsidR="00C73B23" w:rsidRPr="004E06CF" w14:paraId="2316C9CD" w14:textId="77777777" w:rsidTr="00C73B23">
        <w:tc>
          <w:tcPr>
            <w:tcW w:w="0" w:type="auto"/>
          </w:tcPr>
          <w:p w14:paraId="184961D0" w14:textId="0AB086D3" w:rsidR="00C73B23" w:rsidRPr="008954FB" w:rsidRDefault="00C73B23" w:rsidP="004E06CF">
            <w:pPr>
              <w:pStyle w:val="PlainText"/>
              <w:rPr>
                <w:i/>
                <w:sz w:val="20"/>
                <w:szCs w:val="20"/>
              </w:rPr>
            </w:pPr>
          </w:p>
        </w:tc>
        <w:tc>
          <w:tcPr>
            <w:tcW w:w="0" w:type="auto"/>
          </w:tcPr>
          <w:p w14:paraId="06EBE758" w14:textId="45E90A9F" w:rsidR="00C73B23" w:rsidRPr="004E06CF" w:rsidRDefault="00C73B23" w:rsidP="004E06CF">
            <w:pPr>
              <w:pStyle w:val="PlainText"/>
              <w:rPr>
                <w:sz w:val="20"/>
                <w:szCs w:val="20"/>
              </w:rPr>
            </w:pPr>
            <w:r w:rsidRPr="004E06CF">
              <w:rPr>
                <w:sz w:val="20"/>
                <w:szCs w:val="20"/>
              </w:rPr>
              <w:t>set i=0</w:t>
            </w:r>
          </w:p>
        </w:tc>
      </w:tr>
      <w:tr w:rsidR="00C73B23" w:rsidRPr="004E06CF" w14:paraId="45272929" w14:textId="77777777" w:rsidTr="00C73B23">
        <w:tc>
          <w:tcPr>
            <w:tcW w:w="0" w:type="auto"/>
          </w:tcPr>
          <w:p w14:paraId="19E54239" w14:textId="3541E9D1" w:rsidR="00C73B23" w:rsidRPr="008954FB" w:rsidRDefault="008E3C8B" w:rsidP="004E06CF">
            <w:pPr>
              <w:pStyle w:val="PlainText"/>
              <w:rPr>
                <w:i/>
                <w:sz w:val="20"/>
                <w:szCs w:val="20"/>
              </w:rPr>
            </w:pPr>
            <w:r w:rsidRPr="008954FB">
              <w:rPr>
                <w:i/>
                <w:sz w:val="20"/>
                <w:szCs w:val="20"/>
              </w:rPr>
              <w:t>4</w:t>
            </w:r>
            <w:r w:rsidR="00EA6F1E" w:rsidRPr="008954FB">
              <w:rPr>
                <w:i/>
                <w:sz w:val="20"/>
                <w:szCs w:val="20"/>
              </w:rPr>
              <w:t>a</w:t>
            </w:r>
          </w:p>
        </w:tc>
        <w:tc>
          <w:tcPr>
            <w:tcW w:w="0" w:type="auto"/>
          </w:tcPr>
          <w:p w14:paraId="3C48851B" w14:textId="523A1931" w:rsidR="00C73B23" w:rsidRPr="004E06CF" w:rsidRDefault="00C73B23" w:rsidP="004E06CF">
            <w:pPr>
              <w:pStyle w:val="PlainText"/>
              <w:rPr>
                <w:sz w:val="20"/>
                <w:szCs w:val="20"/>
              </w:rPr>
            </w:pPr>
            <w:r w:rsidRPr="004E06CF">
              <w:rPr>
                <w:sz w:val="20"/>
                <w:szCs w:val="20"/>
              </w:rPr>
              <w:t>foreach site ($number)</w:t>
            </w:r>
          </w:p>
        </w:tc>
      </w:tr>
      <w:tr w:rsidR="00C73B23" w:rsidRPr="004E06CF" w14:paraId="0F4E8EE5" w14:textId="77777777" w:rsidTr="00C73B23">
        <w:tc>
          <w:tcPr>
            <w:tcW w:w="0" w:type="auto"/>
          </w:tcPr>
          <w:p w14:paraId="6E21B016" w14:textId="77777777" w:rsidR="00C73B23" w:rsidRPr="008954FB" w:rsidRDefault="00C73B23" w:rsidP="004E06CF">
            <w:pPr>
              <w:pStyle w:val="PlainText"/>
              <w:rPr>
                <w:i/>
                <w:sz w:val="20"/>
                <w:szCs w:val="20"/>
              </w:rPr>
            </w:pPr>
          </w:p>
        </w:tc>
        <w:tc>
          <w:tcPr>
            <w:tcW w:w="0" w:type="auto"/>
          </w:tcPr>
          <w:p w14:paraId="0A62E742" w14:textId="0B2A3AE2" w:rsidR="00C73B23" w:rsidRPr="004E06CF" w:rsidRDefault="00C73B23" w:rsidP="004E06CF">
            <w:pPr>
              <w:pStyle w:val="PlainText"/>
              <w:rPr>
                <w:sz w:val="20"/>
                <w:szCs w:val="20"/>
              </w:rPr>
            </w:pPr>
            <w:r w:rsidRPr="004E06CF">
              <w:rPr>
                <w:sz w:val="20"/>
                <w:szCs w:val="20"/>
              </w:rPr>
              <w:t>@ i++</w:t>
            </w:r>
          </w:p>
        </w:tc>
      </w:tr>
      <w:tr w:rsidR="00C73B23" w:rsidRPr="004E06CF" w14:paraId="56C172FE" w14:textId="77777777" w:rsidTr="00C73B23">
        <w:tc>
          <w:tcPr>
            <w:tcW w:w="0" w:type="auto"/>
          </w:tcPr>
          <w:p w14:paraId="7F127302" w14:textId="7B8E4113" w:rsidR="00C73B23" w:rsidRPr="008954FB" w:rsidRDefault="008E3C8B" w:rsidP="004E06CF">
            <w:pPr>
              <w:pStyle w:val="PlainText"/>
              <w:rPr>
                <w:i/>
                <w:sz w:val="20"/>
                <w:szCs w:val="20"/>
              </w:rPr>
            </w:pPr>
            <w:r w:rsidRPr="008954FB">
              <w:rPr>
                <w:i/>
                <w:sz w:val="20"/>
                <w:szCs w:val="20"/>
              </w:rPr>
              <w:t>5a</w:t>
            </w:r>
          </w:p>
        </w:tc>
        <w:tc>
          <w:tcPr>
            <w:tcW w:w="0" w:type="auto"/>
          </w:tcPr>
          <w:p w14:paraId="42050C9B" w14:textId="073B0A9A" w:rsidR="00C73B23" w:rsidRPr="004E06CF" w:rsidRDefault="00C73B23" w:rsidP="004E06CF">
            <w:pPr>
              <w:pStyle w:val="PlainText"/>
              <w:rPr>
                <w:sz w:val="20"/>
                <w:szCs w:val="20"/>
              </w:rPr>
            </w:pPr>
            <w:r w:rsidRPr="004E06CF">
              <w:rPr>
                <w:sz w:val="20"/>
                <w:szCs w:val="20"/>
              </w:rPr>
              <w:t xml:space="preserve">set </w:t>
            </w:r>
            <w:proofErr w:type="spellStart"/>
            <w:r w:rsidRPr="004E06CF">
              <w:rPr>
                <w:sz w:val="20"/>
                <w:szCs w:val="20"/>
              </w:rPr>
              <w:t>infile</w:t>
            </w:r>
            <w:proofErr w:type="spellEnd"/>
            <w:r w:rsidRPr="004E06CF">
              <w:rPr>
                <w:sz w:val="20"/>
                <w:szCs w:val="20"/>
              </w:rPr>
              <w:t xml:space="preserve"> = S/S-$site</w:t>
            </w:r>
          </w:p>
        </w:tc>
      </w:tr>
      <w:tr w:rsidR="00C73B23" w:rsidRPr="004E06CF" w14:paraId="0C4F608F" w14:textId="77777777" w:rsidTr="00C73B23">
        <w:tc>
          <w:tcPr>
            <w:tcW w:w="0" w:type="auto"/>
          </w:tcPr>
          <w:p w14:paraId="19E700D4" w14:textId="1B63634D" w:rsidR="00C73B23" w:rsidRPr="008954FB" w:rsidRDefault="008E3C8B" w:rsidP="004E06CF">
            <w:pPr>
              <w:pStyle w:val="PlainText"/>
              <w:rPr>
                <w:i/>
                <w:sz w:val="20"/>
                <w:szCs w:val="20"/>
              </w:rPr>
            </w:pPr>
            <w:r w:rsidRPr="008954FB">
              <w:rPr>
                <w:i/>
                <w:sz w:val="20"/>
                <w:szCs w:val="20"/>
              </w:rPr>
              <w:t>5b</w:t>
            </w:r>
          </w:p>
        </w:tc>
        <w:tc>
          <w:tcPr>
            <w:tcW w:w="0" w:type="auto"/>
          </w:tcPr>
          <w:p w14:paraId="56656E90" w14:textId="01D3155B" w:rsidR="00C73B23" w:rsidRPr="004E06CF" w:rsidRDefault="00C73B23" w:rsidP="004E06CF">
            <w:pPr>
              <w:pStyle w:val="PlainText"/>
              <w:rPr>
                <w:sz w:val="20"/>
                <w:szCs w:val="20"/>
              </w:rPr>
            </w:pPr>
            <w:r w:rsidRPr="004E06CF">
              <w:rPr>
                <w:sz w:val="20"/>
                <w:szCs w:val="20"/>
              </w:rPr>
              <w:t>set name = S-$names[$i]</w:t>
            </w:r>
          </w:p>
        </w:tc>
      </w:tr>
      <w:tr w:rsidR="00C73B23" w:rsidRPr="004E06CF" w14:paraId="20A861D4" w14:textId="77777777" w:rsidTr="00C73B23">
        <w:tc>
          <w:tcPr>
            <w:tcW w:w="0" w:type="auto"/>
          </w:tcPr>
          <w:p w14:paraId="3575D2CF" w14:textId="77777777" w:rsidR="00C73B23" w:rsidRPr="008954FB" w:rsidRDefault="00C73B23" w:rsidP="004E06CF">
            <w:pPr>
              <w:pStyle w:val="PlainText"/>
              <w:rPr>
                <w:i/>
                <w:sz w:val="20"/>
                <w:szCs w:val="20"/>
              </w:rPr>
            </w:pPr>
          </w:p>
        </w:tc>
        <w:tc>
          <w:tcPr>
            <w:tcW w:w="0" w:type="auto"/>
          </w:tcPr>
          <w:p w14:paraId="5BCE9EA1" w14:textId="57676AB7" w:rsidR="00C73B23" w:rsidRPr="004E06CF" w:rsidRDefault="00C73B23" w:rsidP="004E06CF">
            <w:pPr>
              <w:pStyle w:val="PlainText"/>
              <w:rPr>
                <w:sz w:val="20"/>
                <w:szCs w:val="20"/>
              </w:rPr>
            </w:pPr>
            <w:r w:rsidRPr="004E06CF">
              <w:rPr>
                <w:sz w:val="20"/>
                <w:szCs w:val="20"/>
              </w:rPr>
              <w:t>set j = 0</w:t>
            </w:r>
          </w:p>
        </w:tc>
      </w:tr>
      <w:tr w:rsidR="00C73B23" w:rsidRPr="004E06CF" w14:paraId="695278A3" w14:textId="77777777" w:rsidTr="00C73B23">
        <w:tc>
          <w:tcPr>
            <w:tcW w:w="0" w:type="auto"/>
          </w:tcPr>
          <w:p w14:paraId="21E347F4" w14:textId="1450D1D3" w:rsidR="00C73B23" w:rsidRPr="008954FB" w:rsidRDefault="008E3C8B" w:rsidP="004E06CF">
            <w:pPr>
              <w:pStyle w:val="PlainText"/>
              <w:rPr>
                <w:i/>
                <w:sz w:val="20"/>
                <w:szCs w:val="20"/>
              </w:rPr>
            </w:pPr>
            <w:r w:rsidRPr="008954FB">
              <w:rPr>
                <w:i/>
                <w:sz w:val="20"/>
                <w:szCs w:val="20"/>
              </w:rPr>
              <w:t>6</w:t>
            </w:r>
          </w:p>
        </w:tc>
        <w:tc>
          <w:tcPr>
            <w:tcW w:w="0" w:type="auto"/>
          </w:tcPr>
          <w:p w14:paraId="76BDC599" w14:textId="0425315C" w:rsidR="00C73B23" w:rsidRPr="004E06CF" w:rsidRDefault="00C73B23" w:rsidP="004E06CF">
            <w:pPr>
              <w:pStyle w:val="PlainText"/>
              <w:rPr>
                <w:sz w:val="20"/>
                <w:szCs w:val="20"/>
              </w:rPr>
            </w:pPr>
            <w:r w:rsidRPr="004E06CF">
              <w:rPr>
                <w:sz w:val="20"/>
                <w:szCs w:val="20"/>
              </w:rPr>
              <w:t xml:space="preserve">foreach </w:t>
            </w:r>
            <w:proofErr w:type="spellStart"/>
            <w:r w:rsidRPr="004E06CF">
              <w:rPr>
                <w:sz w:val="20"/>
                <w:szCs w:val="20"/>
              </w:rPr>
              <w:t>rtp</w:t>
            </w:r>
            <w:proofErr w:type="spellEnd"/>
            <w:r w:rsidRPr="004E06CF">
              <w:rPr>
                <w:sz w:val="20"/>
                <w:szCs w:val="20"/>
              </w:rPr>
              <w:t xml:space="preserve"> ($</w:t>
            </w:r>
            <w:proofErr w:type="spellStart"/>
            <w:r w:rsidRPr="004E06CF">
              <w:rPr>
                <w:sz w:val="20"/>
                <w:szCs w:val="20"/>
              </w:rPr>
              <w:t>arps</w:t>
            </w:r>
            <w:proofErr w:type="spellEnd"/>
            <w:r w:rsidRPr="004E06CF">
              <w:rPr>
                <w:sz w:val="20"/>
                <w:szCs w:val="20"/>
              </w:rPr>
              <w:t>)</w:t>
            </w:r>
          </w:p>
        </w:tc>
      </w:tr>
      <w:tr w:rsidR="00C73B23" w:rsidRPr="004E06CF" w14:paraId="21A07287" w14:textId="77777777" w:rsidTr="00C73B23">
        <w:tc>
          <w:tcPr>
            <w:tcW w:w="0" w:type="auto"/>
          </w:tcPr>
          <w:p w14:paraId="2C4B9F4E" w14:textId="77777777" w:rsidR="00C73B23" w:rsidRPr="008954FB" w:rsidRDefault="00C73B23" w:rsidP="004E06CF">
            <w:pPr>
              <w:pStyle w:val="PlainText"/>
              <w:rPr>
                <w:i/>
                <w:sz w:val="20"/>
                <w:szCs w:val="20"/>
              </w:rPr>
            </w:pPr>
          </w:p>
        </w:tc>
        <w:tc>
          <w:tcPr>
            <w:tcW w:w="0" w:type="auto"/>
          </w:tcPr>
          <w:p w14:paraId="1BEB0160" w14:textId="274C1197" w:rsidR="00C73B23" w:rsidRPr="004E06CF" w:rsidRDefault="00C73B23" w:rsidP="004E06CF">
            <w:pPr>
              <w:pStyle w:val="PlainText"/>
              <w:rPr>
                <w:sz w:val="20"/>
                <w:szCs w:val="20"/>
              </w:rPr>
            </w:pPr>
            <w:r w:rsidRPr="004E06CF">
              <w:rPr>
                <w:sz w:val="20"/>
                <w:szCs w:val="20"/>
              </w:rPr>
              <w:t>@ j++</w:t>
            </w:r>
          </w:p>
        </w:tc>
      </w:tr>
      <w:tr w:rsidR="00C73B23" w:rsidRPr="004E06CF" w14:paraId="287F8EDC" w14:textId="77777777" w:rsidTr="00C73B23">
        <w:tc>
          <w:tcPr>
            <w:tcW w:w="0" w:type="auto"/>
          </w:tcPr>
          <w:p w14:paraId="44D2ECBA" w14:textId="4B396484" w:rsidR="00C73B23" w:rsidRPr="008954FB" w:rsidRDefault="008E3C8B" w:rsidP="004E06CF">
            <w:pPr>
              <w:pStyle w:val="PlainText"/>
              <w:rPr>
                <w:i/>
                <w:sz w:val="20"/>
                <w:szCs w:val="20"/>
              </w:rPr>
            </w:pPr>
            <w:r w:rsidRPr="008954FB">
              <w:rPr>
                <w:i/>
                <w:sz w:val="20"/>
                <w:szCs w:val="20"/>
              </w:rPr>
              <w:t>7a</w:t>
            </w:r>
          </w:p>
        </w:tc>
        <w:tc>
          <w:tcPr>
            <w:tcW w:w="0" w:type="auto"/>
          </w:tcPr>
          <w:p w14:paraId="1D88E9D7" w14:textId="6087624C" w:rsidR="00C73B23" w:rsidRPr="004E06CF" w:rsidRDefault="00C73B23" w:rsidP="004E06CF">
            <w:pPr>
              <w:pStyle w:val="PlainText"/>
              <w:rPr>
                <w:sz w:val="20"/>
                <w:szCs w:val="20"/>
              </w:rPr>
            </w:pPr>
            <w:r w:rsidRPr="004E06CF">
              <w:rPr>
                <w:sz w:val="20"/>
                <w:szCs w:val="20"/>
              </w:rPr>
              <w:t xml:space="preserve">cat &lt;&lt; END &gt; </w:t>
            </w:r>
            <w:proofErr w:type="spellStart"/>
            <w:r w:rsidRPr="004E06CF">
              <w:rPr>
                <w:sz w:val="20"/>
                <w:szCs w:val="20"/>
              </w:rPr>
              <w:t>mredeag.cpt</w:t>
            </w:r>
            <w:proofErr w:type="spellEnd"/>
          </w:p>
        </w:tc>
      </w:tr>
      <w:tr w:rsidR="00C73B23" w:rsidRPr="004E06CF" w14:paraId="26B6C4C8" w14:textId="77777777" w:rsidTr="00C73B23">
        <w:tc>
          <w:tcPr>
            <w:tcW w:w="0" w:type="auto"/>
          </w:tcPr>
          <w:p w14:paraId="2E23E721" w14:textId="77777777" w:rsidR="00C73B23" w:rsidRPr="008954FB" w:rsidRDefault="00C73B23" w:rsidP="004E06CF">
            <w:pPr>
              <w:pStyle w:val="PlainText"/>
              <w:rPr>
                <w:i/>
                <w:sz w:val="20"/>
                <w:szCs w:val="20"/>
              </w:rPr>
            </w:pPr>
          </w:p>
        </w:tc>
        <w:tc>
          <w:tcPr>
            <w:tcW w:w="0" w:type="auto"/>
          </w:tcPr>
          <w:p w14:paraId="731C7B65" w14:textId="003FE43F" w:rsidR="00C73B23" w:rsidRPr="004E06CF" w:rsidRDefault="00C73B23" w:rsidP="004E06CF">
            <w:pPr>
              <w:pStyle w:val="PlainText"/>
              <w:rPr>
                <w:sz w:val="20"/>
                <w:szCs w:val="20"/>
              </w:rPr>
            </w:pPr>
            <w:r w:rsidRPr="004E06CF">
              <w:rPr>
                <w:sz w:val="20"/>
                <w:szCs w:val="20"/>
              </w:rPr>
              <w:t>-30</w:t>
            </w:r>
            <w:r w:rsidRPr="004E06CF">
              <w:rPr>
                <w:sz w:val="20"/>
                <w:szCs w:val="20"/>
              </w:rPr>
              <w:tab/>
              <w:t>255</w:t>
            </w:r>
            <w:r w:rsidRPr="004E06CF">
              <w:rPr>
                <w:sz w:val="20"/>
                <w:szCs w:val="20"/>
              </w:rPr>
              <w:tab/>
              <w:t>0</w:t>
            </w:r>
            <w:r w:rsidRPr="004E06CF">
              <w:rPr>
                <w:sz w:val="20"/>
                <w:szCs w:val="20"/>
              </w:rPr>
              <w:tab/>
              <w:t>100</w:t>
            </w:r>
            <w:r w:rsidRPr="004E06CF">
              <w:rPr>
                <w:sz w:val="20"/>
                <w:szCs w:val="20"/>
              </w:rPr>
              <w:tab/>
              <w:t>-2</w:t>
            </w:r>
            <w:r w:rsidRPr="004E06CF">
              <w:rPr>
                <w:sz w:val="20"/>
                <w:szCs w:val="20"/>
              </w:rPr>
              <w:tab/>
              <w:t>255</w:t>
            </w:r>
            <w:r w:rsidRPr="004E06CF">
              <w:rPr>
                <w:sz w:val="20"/>
                <w:szCs w:val="20"/>
              </w:rPr>
              <w:tab/>
              <w:t>0</w:t>
            </w:r>
            <w:r w:rsidRPr="004E06CF">
              <w:rPr>
                <w:sz w:val="20"/>
                <w:szCs w:val="20"/>
              </w:rPr>
              <w:tab/>
              <w:t>100</w:t>
            </w:r>
          </w:p>
        </w:tc>
      </w:tr>
      <w:tr w:rsidR="00C73B23" w:rsidRPr="004E06CF" w14:paraId="650E07CE" w14:textId="77777777" w:rsidTr="00C73B23">
        <w:tc>
          <w:tcPr>
            <w:tcW w:w="0" w:type="auto"/>
          </w:tcPr>
          <w:p w14:paraId="298F226E" w14:textId="77777777" w:rsidR="00C73B23" w:rsidRPr="008954FB" w:rsidRDefault="00C73B23" w:rsidP="004E06CF">
            <w:pPr>
              <w:pStyle w:val="PlainText"/>
              <w:rPr>
                <w:i/>
                <w:sz w:val="20"/>
                <w:szCs w:val="20"/>
              </w:rPr>
            </w:pPr>
          </w:p>
        </w:tc>
        <w:tc>
          <w:tcPr>
            <w:tcW w:w="0" w:type="auto"/>
          </w:tcPr>
          <w:p w14:paraId="4CA8067F" w14:textId="3266B734" w:rsidR="00C73B23" w:rsidRPr="004E06CF" w:rsidRDefault="00C73B23" w:rsidP="004E06CF">
            <w:pPr>
              <w:pStyle w:val="PlainText"/>
              <w:rPr>
                <w:sz w:val="20"/>
                <w:szCs w:val="20"/>
              </w:rPr>
            </w:pPr>
            <w:r w:rsidRPr="004E06CF">
              <w:rPr>
                <w:sz w:val="20"/>
                <w:szCs w:val="20"/>
              </w:rPr>
              <w:t>-2</w:t>
            </w:r>
            <w:r w:rsidRPr="004E06CF">
              <w:rPr>
                <w:sz w:val="20"/>
                <w:szCs w:val="20"/>
              </w:rPr>
              <w:tab/>
              <w:t>205</w:t>
            </w:r>
            <w:r w:rsidRPr="004E06CF">
              <w:rPr>
                <w:sz w:val="20"/>
                <w:szCs w:val="20"/>
              </w:rPr>
              <w:tab/>
              <w:t>000</w:t>
            </w:r>
            <w:r w:rsidRPr="004E06CF">
              <w:rPr>
                <w:sz w:val="20"/>
                <w:szCs w:val="20"/>
              </w:rPr>
              <w:tab/>
              <w:t>000</w:t>
            </w:r>
            <w:r w:rsidRPr="004E06CF">
              <w:rPr>
                <w:sz w:val="20"/>
                <w:szCs w:val="20"/>
              </w:rPr>
              <w:tab/>
              <w:t>-1</w:t>
            </w:r>
            <w:r w:rsidRPr="004E06CF">
              <w:rPr>
                <w:sz w:val="20"/>
                <w:szCs w:val="20"/>
              </w:rPr>
              <w:tab/>
              <w:t>205</w:t>
            </w:r>
            <w:r w:rsidRPr="004E06CF">
              <w:rPr>
                <w:sz w:val="20"/>
                <w:szCs w:val="20"/>
              </w:rPr>
              <w:tab/>
              <w:t>000</w:t>
            </w:r>
            <w:r w:rsidRPr="004E06CF">
              <w:rPr>
                <w:sz w:val="20"/>
                <w:szCs w:val="20"/>
              </w:rPr>
              <w:tab/>
              <w:t>000</w:t>
            </w:r>
          </w:p>
        </w:tc>
      </w:tr>
      <w:tr w:rsidR="00C73B23" w:rsidRPr="004E06CF" w14:paraId="69359414" w14:textId="77777777" w:rsidTr="00C73B23">
        <w:tc>
          <w:tcPr>
            <w:tcW w:w="0" w:type="auto"/>
          </w:tcPr>
          <w:p w14:paraId="770D69C2" w14:textId="77777777" w:rsidR="00C73B23" w:rsidRPr="008954FB" w:rsidRDefault="00C73B23" w:rsidP="004E06CF">
            <w:pPr>
              <w:pStyle w:val="PlainText"/>
              <w:rPr>
                <w:i/>
                <w:sz w:val="20"/>
                <w:szCs w:val="20"/>
              </w:rPr>
            </w:pPr>
          </w:p>
        </w:tc>
        <w:tc>
          <w:tcPr>
            <w:tcW w:w="0" w:type="auto"/>
          </w:tcPr>
          <w:p w14:paraId="664E6996" w14:textId="732895F2" w:rsidR="00C73B23" w:rsidRPr="004E06CF" w:rsidRDefault="00C73B23" w:rsidP="004E06CF">
            <w:pPr>
              <w:pStyle w:val="PlainText"/>
              <w:rPr>
                <w:sz w:val="20"/>
                <w:szCs w:val="20"/>
              </w:rPr>
            </w:pPr>
            <w:r w:rsidRPr="004E06CF">
              <w:rPr>
                <w:sz w:val="20"/>
                <w:szCs w:val="20"/>
              </w:rPr>
              <w:t>-1</w:t>
            </w:r>
            <w:r w:rsidRPr="004E06CF">
              <w:rPr>
                <w:sz w:val="20"/>
                <w:szCs w:val="20"/>
              </w:rPr>
              <w:tab/>
              <w:t>205</w:t>
            </w:r>
            <w:r w:rsidRPr="004E06CF">
              <w:rPr>
                <w:sz w:val="20"/>
                <w:szCs w:val="20"/>
              </w:rPr>
              <w:tab/>
              <w:t>205</w:t>
            </w:r>
            <w:r w:rsidRPr="004E06CF">
              <w:rPr>
                <w:sz w:val="20"/>
                <w:szCs w:val="20"/>
              </w:rPr>
              <w:tab/>
              <w:t>000</w:t>
            </w:r>
            <w:r w:rsidRPr="004E06CF">
              <w:rPr>
                <w:sz w:val="20"/>
                <w:szCs w:val="20"/>
              </w:rPr>
              <w:tab/>
              <w:t>0</w:t>
            </w:r>
            <w:r w:rsidRPr="004E06CF">
              <w:rPr>
                <w:sz w:val="20"/>
                <w:szCs w:val="20"/>
              </w:rPr>
              <w:tab/>
              <w:t>205</w:t>
            </w:r>
            <w:r w:rsidRPr="004E06CF">
              <w:rPr>
                <w:sz w:val="20"/>
                <w:szCs w:val="20"/>
              </w:rPr>
              <w:tab/>
              <w:t>205</w:t>
            </w:r>
            <w:r w:rsidRPr="004E06CF">
              <w:rPr>
                <w:sz w:val="20"/>
                <w:szCs w:val="20"/>
              </w:rPr>
              <w:tab/>
              <w:t>000</w:t>
            </w:r>
          </w:p>
        </w:tc>
      </w:tr>
      <w:tr w:rsidR="00C73B23" w:rsidRPr="004E06CF" w14:paraId="63013C94" w14:textId="77777777" w:rsidTr="00C73B23">
        <w:tc>
          <w:tcPr>
            <w:tcW w:w="0" w:type="auto"/>
          </w:tcPr>
          <w:p w14:paraId="6F729C98" w14:textId="77777777" w:rsidR="00C73B23" w:rsidRPr="008954FB" w:rsidRDefault="00C73B23" w:rsidP="004E06CF">
            <w:pPr>
              <w:pStyle w:val="PlainText"/>
              <w:rPr>
                <w:i/>
                <w:sz w:val="20"/>
                <w:szCs w:val="20"/>
              </w:rPr>
            </w:pPr>
          </w:p>
        </w:tc>
        <w:tc>
          <w:tcPr>
            <w:tcW w:w="0" w:type="auto"/>
          </w:tcPr>
          <w:p w14:paraId="477EB562" w14:textId="589F39A0" w:rsidR="00C73B23" w:rsidRPr="004E06CF" w:rsidRDefault="00C73B23" w:rsidP="004E06CF">
            <w:pPr>
              <w:pStyle w:val="PlainText"/>
              <w:rPr>
                <w:sz w:val="20"/>
                <w:szCs w:val="20"/>
              </w:rPr>
            </w:pPr>
            <w:r w:rsidRPr="004E06CF">
              <w:rPr>
                <w:sz w:val="20"/>
                <w:szCs w:val="20"/>
              </w:rPr>
              <w:t>0</w:t>
            </w:r>
            <w:r w:rsidRPr="004E06CF">
              <w:rPr>
                <w:sz w:val="20"/>
                <w:szCs w:val="20"/>
              </w:rPr>
              <w:tab/>
              <w:t>000</w:t>
            </w:r>
            <w:r w:rsidRPr="004E06CF">
              <w:rPr>
                <w:sz w:val="20"/>
                <w:szCs w:val="20"/>
              </w:rPr>
              <w:tab/>
              <w:t>205</w:t>
            </w:r>
            <w:r w:rsidRPr="004E06CF">
              <w:rPr>
                <w:sz w:val="20"/>
                <w:szCs w:val="20"/>
              </w:rPr>
              <w:tab/>
              <w:t>000</w:t>
            </w:r>
            <w:r w:rsidRPr="004E06CF">
              <w:rPr>
                <w:sz w:val="20"/>
                <w:szCs w:val="20"/>
              </w:rPr>
              <w:tab/>
              <w:t>1</w:t>
            </w:r>
            <w:r w:rsidRPr="004E06CF">
              <w:rPr>
                <w:sz w:val="20"/>
                <w:szCs w:val="20"/>
              </w:rPr>
              <w:tab/>
              <w:t>000</w:t>
            </w:r>
            <w:r w:rsidRPr="004E06CF">
              <w:rPr>
                <w:sz w:val="20"/>
                <w:szCs w:val="20"/>
              </w:rPr>
              <w:tab/>
              <w:t>205</w:t>
            </w:r>
            <w:r w:rsidRPr="004E06CF">
              <w:rPr>
                <w:sz w:val="20"/>
                <w:szCs w:val="20"/>
              </w:rPr>
              <w:tab/>
              <w:t>000</w:t>
            </w:r>
          </w:p>
        </w:tc>
      </w:tr>
      <w:tr w:rsidR="00C73B23" w:rsidRPr="004E06CF" w14:paraId="1439E6D4" w14:textId="77777777" w:rsidTr="00C73B23">
        <w:tc>
          <w:tcPr>
            <w:tcW w:w="0" w:type="auto"/>
          </w:tcPr>
          <w:p w14:paraId="4539D129" w14:textId="77777777" w:rsidR="00C73B23" w:rsidRPr="008954FB" w:rsidRDefault="00C73B23" w:rsidP="004E06CF">
            <w:pPr>
              <w:pStyle w:val="PlainText"/>
              <w:rPr>
                <w:i/>
                <w:sz w:val="20"/>
                <w:szCs w:val="20"/>
              </w:rPr>
            </w:pPr>
          </w:p>
        </w:tc>
        <w:tc>
          <w:tcPr>
            <w:tcW w:w="0" w:type="auto"/>
          </w:tcPr>
          <w:p w14:paraId="417DDAA6" w14:textId="1AEE5B86" w:rsidR="00C73B23" w:rsidRPr="004E06CF" w:rsidRDefault="00C73B23" w:rsidP="004E06CF">
            <w:pPr>
              <w:pStyle w:val="PlainText"/>
              <w:rPr>
                <w:sz w:val="20"/>
                <w:szCs w:val="20"/>
              </w:rPr>
            </w:pPr>
            <w:r w:rsidRPr="004E06CF">
              <w:rPr>
                <w:sz w:val="20"/>
                <w:szCs w:val="20"/>
              </w:rPr>
              <w:t>1</w:t>
            </w:r>
            <w:r w:rsidRPr="004E06CF">
              <w:rPr>
                <w:sz w:val="20"/>
                <w:szCs w:val="20"/>
              </w:rPr>
              <w:tab/>
              <w:t>000</w:t>
            </w:r>
            <w:r w:rsidRPr="004E06CF">
              <w:rPr>
                <w:sz w:val="20"/>
                <w:szCs w:val="20"/>
              </w:rPr>
              <w:tab/>
              <w:t>205</w:t>
            </w:r>
            <w:r w:rsidRPr="004E06CF">
              <w:rPr>
                <w:sz w:val="20"/>
                <w:szCs w:val="20"/>
              </w:rPr>
              <w:tab/>
              <w:t>205</w:t>
            </w:r>
            <w:r w:rsidRPr="004E06CF">
              <w:rPr>
                <w:sz w:val="20"/>
                <w:szCs w:val="20"/>
              </w:rPr>
              <w:tab/>
              <w:t>2</w:t>
            </w:r>
            <w:r w:rsidRPr="004E06CF">
              <w:rPr>
                <w:sz w:val="20"/>
                <w:szCs w:val="20"/>
              </w:rPr>
              <w:tab/>
              <w:t>000</w:t>
            </w:r>
            <w:r w:rsidRPr="004E06CF">
              <w:rPr>
                <w:sz w:val="20"/>
                <w:szCs w:val="20"/>
              </w:rPr>
              <w:tab/>
              <w:t>205</w:t>
            </w:r>
            <w:r w:rsidRPr="004E06CF">
              <w:rPr>
                <w:sz w:val="20"/>
                <w:szCs w:val="20"/>
              </w:rPr>
              <w:tab/>
              <w:t>205</w:t>
            </w:r>
          </w:p>
        </w:tc>
      </w:tr>
      <w:tr w:rsidR="00C73B23" w:rsidRPr="004E06CF" w14:paraId="4DB9E8B0" w14:textId="77777777" w:rsidTr="00C73B23">
        <w:tc>
          <w:tcPr>
            <w:tcW w:w="0" w:type="auto"/>
          </w:tcPr>
          <w:p w14:paraId="3CEDEC07" w14:textId="77777777" w:rsidR="00C73B23" w:rsidRPr="008954FB" w:rsidRDefault="00C73B23" w:rsidP="004E06CF">
            <w:pPr>
              <w:pStyle w:val="PlainText"/>
              <w:rPr>
                <w:i/>
                <w:sz w:val="20"/>
                <w:szCs w:val="20"/>
              </w:rPr>
            </w:pPr>
          </w:p>
        </w:tc>
        <w:tc>
          <w:tcPr>
            <w:tcW w:w="0" w:type="auto"/>
          </w:tcPr>
          <w:p w14:paraId="0C59024D" w14:textId="5619F58C" w:rsidR="00C73B23" w:rsidRPr="004E06CF" w:rsidRDefault="00C73B23" w:rsidP="004E06CF">
            <w:pPr>
              <w:pStyle w:val="PlainText"/>
              <w:rPr>
                <w:sz w:val="20"/>
                <w:szCs w:val="20"/>
              </w:rPr>
            </w:pPr>
            <w:r w:rsidRPr="004E06CF">
              <w:rPr>
                <w:sz w:val="20"/>
                <w:szCs w:val="20"/>
              </w:rPr>
              <w:t>2</w:t>
            </w:r>
            <w:r w:rsidRPr="004E06CF">
              <w:rPr>
                <w:sz w:val="20"/>
                <w:szCs w:val="20"/>
              </w:rPr>
              <w:tab/>
              <w:t>000</w:t>
            </w:r>
            <w:r w:rsidRPr="004E06CF">
              <w:rPr>
                <w:sz w:val="20"/>
                <w:szCs w:val="20"/>
              </w:rPr>
              <w:tab/>
              <w:t>000</w:t>
            </w:r>
            <w:r w:rsidRPr="004E06CF">
              <w:rPr>
                <w:sz w:val="20"/>
                <w:szCs w:val="20"/>
              </w:rPr>
              <w:tab/>
              <w:t>205</w:t>
            </w:r>
            <w:r w:rsidRPr="004E06CF">
              <w:rPr>
                <w:sz w:val="20"/>
                <w:szCs w:val="20"/>
              </w:rPr>
              <w:tab/>
              <w:t>30</w:t>
            </w:r>
            <w:r w:rsidRPr="004E06CF">
              <w:rPr>
                <w:sz w:val="20"/>
                <w:szCs w:val="20"/>
              </w:rPr>
              <w:tab/>
              <w:t>000</w:t>
            </w:r>
            <w:r w:rsidRPr="004E06CF">
              <w:rPr>
                <w:sz w:val="20"/>
                <w:szCs w:val="20"/>
              </w:rPr>
              <w:tab/>
              <w:t>000</w:t>
            </w:r>
            <w:r w:rsidRPr="004E06CF">
              <w:rPr>
                <w:sz w:val="20"/>
                <w:szCs w:val="20"/>
              </w:rPr>
              <w:tab/>
              <w:t>205</w:t>
            </w:r>
          </w:p>
        </w:tc>
      </w:tr>
      <w:tr w:rsidR="00C73B23" w:rsidRPr="004E06CF" w14:paraId="2A2540B5" w14:textId="77777777" w:rsidTr="00C73B23">
        <w:tc>
          <w:tcPr>
            <w:tcW w:w="0" w:type="auto"/>
          </w:tcPr>
          <w:p w14:paraId="10DAC0D6" w14:textId="77777777" w:rsidR="00C73B23" w:rsidRPr="008954FB" w:rsidRDefault="00C73B23" w:rsidP="004E06CF">
            <w:pPr>
              <w:pStyle w:val="PlainText"/>
              <w:rPr>
                <w:i/>
                <w:sz w:val="20"/>
                <w:szCs w:val="20"/>
              </w:rPr>
            </w:pPr>
          </w:p>
        </w:tc>
        <w:tc>
          <w:tcPr>
            <w:tcW w:w="0" w:type="auto"/>
          </w:tcPr>
          <w:p w14:paraId="702081EC" w14:textId="0E849F2A" w:rsidR="00C73B23" w:rsidRPr="004E06CF" w:rsidRDefault="00C73B23" w:rsidP="004E06CF">
            <w:pPr>
              <w:pStyle w:val="PlainText"/>
              <w:rPr>
                <w:sz w:val="20"/>
                <w:szCs w:val="20"/>
              </w:rPr>
            </w:pPr>
            <w:r w:rsidRPr="004E06CF">
              <w:rPr>
                <w:sz w:val="20"/>
                <w:szCs w:val="20"/>
              </w:rPr>
              <w:t>B</w:t>
            </w:r>
            <w:r w:rsidRPr="004E06CF">
              <w:rPr>
                <w:sz w:val="20"/>
                <w:szCs w:val="20"/>
              </w:rPr>
              <w:tab/>
              <w:t>0</w:t>
            </w:r>
            <w:r w:rsidRPr="004E06CF">
              <w:rPr>
                <w:sz w:val="20"/>
                <w:szCs w:val="20"/>
              </w:rPr>
              <w:tab/>
              <w:t>0</w:t>
            </w:r>
            <w:r w:rsidRPr="004E06CF">
              <w:rPr>
                <w:sz w:val="20"/>
                <w:szCs w:val="20"/>
              </w:rPr>
              <w:tab/>
              <w:t>0</w:t>
            </w:r>
          </w:p>
        </w:tc>
      </w:tr>
      <w:tr w:rsidR="00C73B23" w:rsidRPr="004E06CF" w14:paraId="3DD0DCE5" w14:textId="77777777" w:rsidTr="00C73B23">
        <w:tc>
          <w:tcPr>
            <w:tcW w:w="0" w:type="auto"/>
          </w:tcPr>
          <w:p w14:paraId="1E957ECC" w14:textId="77777777" w:rsidR="00C73B23" w:rsidRPr="008954FB" w:rsidRDefault="00C73B23" w:rsidP="004E06CF">
            <w:pPr>
              <w:pStyle w:val="PlainText"/>
              <w:rPr>
                <w:i/>
                <w:sz w:val="20"/>
                <w:szCs w:val="20"/>
              </w:rPr>
            </w:pPr>
          </w:p>
        </w:tc>
        <w:tc>
          <w:tcPr>
            <w:tcW w:w="0" w:type="auto"/>
          </w:tcPr>
          <w:p w14:paraId="723030E6" w14:textId="33249C86" w:rsidR="00C73B23" w:rsidRPr="004E06CF" w:rsidRDefault="00C73B23" w:rsidP="004E06CF">
            <w:pPr>
              <w:pStyle w:val="PlainText"/>
              <w:rPr>
                <w:sz w:val="20"/>
                <w:szCs w:val="20"/>
              </w:rPr>
            </w:pPr>
            <w:r w:rsidRPr="004E06CF">
              <w:rPr>
                <w:sz w:val="20"/>
                <w:szCs w:val="20"/>
              </w:rPr>
              <w:t>F</w:t>
            </w:r>
            <w:r w:rsidRPr="004E06CF">
              <w:rPr>
                <w:sz w:val="20"/>
                <w:szCs w:val="20"/>
              </w:rPr>
              <w:tab/>
              <w:t>255</w:t>
            </w:r>
            <w:r w:rsidRPr="004E06CF">
              <w:rPr>
                <w:sz w:val="20"/>
                <w:szCs w:val="20"/>
              </w:rPr>
              <w:tab/>
              <w:t>255</w:t>
            </w:r>
            <w:r w:rsidRPr="004E06CF">
              <w:rPr>
                <w:sz w:val="20"/>
                <w:szCs w:val="20"/>
              </w:rPr>
              <w:tab/>
              <w:t>255</w:t>
            </w:r>
          </w:p>
        </w:tc>
      </w:tr>
      <w:tr w:rsidR="00C73B23" w:rsidRPr="004E06CF" w14:paraId="57D683CA" w14:textId="77777777" w:rsidTr="00C73B23">
        <w:tc>
          <w:tcPr>
            <w:tcW w:w="0" w:type="auto"/>
          </w:tcPr>
          <w:p w14:paraId="4CD504C1" w14:textId="77777777" w:rsidR="00C73B23" w:rsidRPr="008954FB" w:rsidRDefault="00C73B23" w:rsidP="004E06CF">
            <w:pPr>
              <w:pStyle w:val="PlainText"/>
              <w:rPr>
                <w:i/>
                <w:sz w:val="20"/>
                <w:szCs w:val="20"/>
              </w:rPr>
            </w:pPr>
          </w:p>
        </w:tc>
        <w:tc>
          <w:tcPr>
            <w:tcW w:w="0" w:type="auto"/>
          </w:tcPr>
          <w:p w14:paraId="10B7020E" w14:textId="682E21D6" w:rsidR="00C73B23" w:rsidRPr="004E06CF" w:rsidRDefault="00C73B23" w:rsidP="004E06CF">
            <w:pPr>
              <w:pStyle w:val="PlainText"/>
              <w:rPr>
                <w:sz w:val="20"/>
                <w:szCs w:val="20"/>
              </w:rPr>
            </w:pPr>
            <w:r w:rsidRPr="004E06CF">
              <w:rPr>
                <w:sz w:val="20"/>
                <w:szCs w:val="20"/>
              </w:rPr>
              <w:t>N</w:t>
            </w:r>
            <w:r w:rsidRPr="004E06CF">
              <w:rPr>
                <w:sz w:val="20"/>
                <w:szCs w:val="20"/>
              </w:rPr>
              <w:tab/>
              <w:t>128</w:t>
            </w:r>
            <w:r w:rsidRPr="004E06CF">
              <w:rPr>
                <w:sz w:val="20"/>
                <w:szCs w:val="20"/>
              </w:rPr>
              <w:tab/>
              <w:t>128</w:t>
            </w:r>
            <w:r w:rsidRPr="004E06CF">
              <w:rPr>
                <w:sz w:val="20"/>
                <w:szCs w:val="20"/>
              </w:rPr>
              <w:tab/>
              <w:t>128</w:t>
            </w:r>
          </w:p>
        </w:tc>
      </w:tr>
      <w:tr w:rsidR="00C73B23" w:rsidRPr="004E06CF" w14:paraId="73DF35FB" w14:textId="77777777" w:rsidTr="00C73B23">
        <w:tc>
          <w:tcPr>
            <w:tcW w:w="0" w:type="auto"/>
          </w:tcPr>
          <w:p w14:paraId="404BB1C0" w14:textId="73D1FF3B" w:rsidR="00C73B23" w:rsidRPr="008954FB" w:rsidRDefault="008E3C8B" w:rsidP="004E06CF">
            <w:pPr>
              <w:pStyle w:val="PlainText"/>
              <w:rPr>
                <w:i/>
                <w:sz w:val="20"/>
                <w:szCs w:val="20"/>
              </w:rPr>
            </w:pPr>
            <w:r w:rsidRPr="008954FB">
              <w:rPr>
                <w:i/>
                <w:sz w:val="20"/>
                <w:szCs w:val="20"/>
              </w:rPr>
              <w:t>7b</w:t>
            </w:r>
          </w:p>
        </w:tc>
        <w:tc>
          <w:tcPr>
            <w:tcW w:w="0" w:type="auto"/>
          </w:tcPr>
          <w:p w14:paraId="5B8AB8C5" w14:textId="23243D2D" w:rsidR="00C73B23" w:rsidRPr="004E06CF" w:rsidRDefault="00C73B23" w:rsidP="004E06CF">
            <w:pPr>
              <w:pStyle w:val="PlainText"/>
              <w:rPr>
                <w:sz w:val="20"/>
                <w:szCs w:val="20"/>
              </w:rPr>
            </w:pPr>
            <w:r w:rsidRPr="004E06CF">
              <w:rPr>
                <w:sz w:val="20"/>
                <w:szCs w:val="20"/>
              </w:rPr>
              <w:t>END</w:t>
            </w:r>
          </w:p>
        </w:tc>
      </w:tr>
      <w:tr w:rsidR="00C73B23" w:rsidRPr="004E06CF" w14:paraId="2B840ED4" w14:textId="77777777" w:rsidTr="00C73B23">
        <w:tc>
          <w:tcPr>
            <w:tcW w:w="0" w:type="auto"/>
          </w:tcPr>
          <w:p w14:paraId="2956A579" w14:textId="3F19472E" w:rsidR="00C73B23" w:rsidRPr="008954FB" w:rsidRDefault="00386841" w:rsidP="004E06CF">
            <w:pPr>
              <w:pStyle w:val="PlainText"/>
              <w:rPr>
                <w:i/>
                <w:sz w:val="20"/>
                <w:szCs w:val="20"/>
              </w:rPr>
            </w:pPr>
            <w:r w:rsidRPr="008954FB">
              <w:rPr>
                <w:i/>
                <w:sz w:val="20"/>
                <w:szCs w:val="20"/>
              </w:rPr>
              <w:t>8</w:t>
            </w:r>
          </w:p>
        </w:tc>
        <w:tc>
          <w:tcPr>
            <w:tcW w:w="0" w:type="auto"/>
          </w:tcPr>
          <w:p w14:paraId="4F953E4E" w14:textId="6227BBA5" w:rsidR="00C73B23" w:rsidRPr="004E06CF" w:rsidRDefault="00C73B23" w:rsidP="004E06CF">
            <w:pPr>
              <w:pStyle w:val="PlainText"/>
              <w:rPr>
                <w:sz w:val="20"/>
                <w:szCs w:val="20"/>
              </w:rPr>
            </w:pPr>
            <w:r w:rsidRPr="004E06CF">
              <w:rPr>
                <w:sz w:val="20"/>
                <w:szCs w:val="20"/>
              </w:rPr>
              <w:t>echo "</w:t>
            </w:r>
            <w:proofErr w:type="spellStart"/>
            <w:r w:rsidRPr="004E06CF">
              <w:rPr>
                <w:sz w:val="20"/>
                <w:szCs w:val="20"/>
              </w:rPr>
              <w:t>pscoast</w:t>
            </w:r>
            <w:proofErr w:type="spellEnd"/>
            <w:r w:rsidRPr="004E06CF">
              <w:rPr>
                <w:sz w:val="20"/>
                <w:szCs w:val="20"/>
              </w:rPr>
              <w:t xml:space="preserve"> ${BOX} -G150 -W1 -N1/5/255 -JM6 -E165/35 -B20f5/10f5/20f10  -Di -P -K -Y2 &gt;deag.ps" &gt; </w:t>
            </w:r>
            <w:proofErr w:type="spellStart"/>
            <w:r w:rsidRPr="004E06CF">
              <w:rPr>
                <w:sz w:val="20"/>
                <w:szCs w:val="20"/>
              </w:rPr>
              <w:t>plot_tmp.csh</w:t>
            </w:r>
            <w:proofErr w:type="spellEnd"/>
          </w:p>
        </w:tc>
      </w:tr>
      <w:tr w:rsidR="00C73B23" w:rsidRPr="004E06CF" w14:paraId="3216072D" w14:textId="77777777" w:rsidTr="00C73B23">
        <w:tc>
          <w:tcPr>
            <w:tcW w:w="0" w:type="auto"/>
          </w:tcPr>
          <w:p w14:paraId="15E06749" w14:textId="47CC7CBD" w:rsidR="00C73B23" w:rsidRPr="008954FB" w:rsidRDefault="00386841" w:rsidP="004E06CF">
            <w:pPr>
              <w:pStyle w:val="PlainText"/>
              <w:rPr>
                <w:i/>
                <w:sz w:val="20"/>
                <w:szCs w:val="20"/>
              </w:rPr>
            </w:pPr>
            <w:r w:rsidRPr="008954FB">
              <w:rPr>
                <w:i/>
                <w:sz w:val="20"/>
                <w:szCs w:val="20"/>
              </w:rPr>
              <w:t>9</w:t>
            </w:r>
          </w:p>
        </w:tc>
        <w:tc>
          <w:tcPr>
            <w:tcW w:w="0" w:type="auto"/>
          </w:tcPr>
          <w:p w14:paraId="0439A25A" w14:textId="7C16E872" w:rsidR="00C73B23" w:rsidRPr="004E06CF" w:rsidRDefault="00C73B23" w:rsidP="004E06CF">
            <w:pPr>
              <w:pStyle w:val="PlainText"/>
              <w:rPr>
                <w:sz w:val="20"/>
                <w:szCs w:val="20"/>
              </w:rPr>
            </w:pPr>
            <w:r w:rsidRPr="004E06CF">
              <w:rPr>
                <w:sz w:val="20"/>
                <w:szCs w:val="20"/>
              </w:rPr>
              <w:t xml:space="preserve">awk '$3 == </w:t>
            </w:r>
            <w:proofErr w:type="spellStart"/>
            <w:r w:rsidRPr="004E06CF">
              <w:rPr>
                <w:sz w:val="20"/>
                <w:szCs w:val="20"/>
              </w:rPr>
              <w:t>rtp</w:t>
            </w:r>
            <w:proofErr w:type="spellEnd"/>
            <w:r w:rsidRPr="004E06CF">
              <w:rPr>
                <w:sz w:val="20"/>
                <w:szCs w:val="20"/>
              </w:rPr>
              <w:t xml:space="preserve"> {</w:t>
            </w:r>
            <w:proofErr w:type="spellStart"/>
            <w:r w:rsidRPr="004E06CF">
              <w:rPr>
                <w:sz w:val="20"/>
                <w:szCs w:val="20"/>
              </w:rPr>
              <w:t>pr</w:t>
            </w:r>
            <w:r>
              <w:rPr>
                <w:sz w:val="20"/>
                <w:szCs w:val="20"/>
              </w:rPr>
              <w:t>intf</w:t>
            </w:r>
            <w:proofErr w:type="spellEnd"/>
            <w:r>
              <w:rPr>
                <w:sz w:val="20"/>
                <w:szCs w:val="20"/>
              </w:rPr>
              <w:t xml:space="preserve">("echo %8.3f %8.3f %12.6e | </w:t>
            </w:r>
            <w:proofErr w:type="spellStart"/>
            <w:r>
              <w:rPr>
                <w:sz w:val="20"/>
                <w:szCs w:val="20"/>
              </w:rPr>
              <w:t>psxyz</w:t>
            </w:r>
            <w:proofErr w:type="spellEnd"/>
            <w:r>
              <w:rPr>
                <w:sz w:val="20"/>
                <w:szCs w:val="20"/>
              </w:rPr>
              <w:t xml:space="preserve"> %s/0/25 -N</w:t>
            </w:r>
            <w:r w:rsidRPr="004E06CF">
              <w:rPr>
                <w:sz w:val="20"/>
                <w:szCs w:val="20"/>
              </w:rPr>
              <w:t xml:space="preserve"> -JM -JZ3 -So.05b%012.6e -G255/000/100 -W1 -E165/35 -O </w:t>
            </w:r>
            <w:r>
              <w:rPr>
                <w:sz w:val="20"/>
                <w:szCs w:val="20"/>
              </w:rPr>
              <w:t>-K&gt;&gt;deag.ps\n", $1, $2, 0, BOX,</w:t>
            </w:r>
            <w:r w:rsidRPr="004E06CF">
              <w:rPr>
                <w:sz w:val="20"/>
                <w:szCs w:val="20"/>
              </w:rPr>
              <w:t xml:space="preserve">$4)}' </w:t>
            </w:r>
            <w:proofErr w:type="spellStart"/>
            <w:r w:rsidRPr="004E06CF">
              <w:rPr>
                <w:sz w:val="20"/>
                <w:szCs w:val="20"/>
              </w:rPr>
              <w:t>rtp</w:t>
            </w:r>
            <w:proofErr w:type="spellEnd"/>
            <w:r w:rsidRPr="004E06CF">
              <w:rPr>
                <w:sz w:val="20"/>
                <w:szCs w:val="20"/>
              </w:rPr>
              <w:t>=$</w:t>
            </w:r>
            <w:proofErr w:type="spellStart"/>
            <w:r w:rsidRPr="004E06CF">
              <w:rPr>
                <w:sz w:val="20"/>
                <w:szCs w:val="20"/>
              </w:rPr>
              <w:t>rtp</w:t>
            </w:r>
            <w:proofErr w:type="spellEnd"/>
            <w:r w:rsidRPr="004E06CF">
              <w:rPr>
                <w:sz w:val="20"/>
                <w:szCs w:val="20"/>
              </w:rPr>
              <w:t xml:space="preserve"> BOX=$BOX $</w:t>
            </w:r>
            <w:proofErr w:type="spellStart"/>
            <w:r w:rsidRPr="004E06CF">
              <w:rPr>
                <w:sz w:val="20"/>
                <w:szCs w:val="20"/>
              </w:rPr>
              <w:t>infile</w:t>
            </w:r>
            <w:proofErr w:type="spellEnd"/>
            <w:r w:rsidRPr="004E06CF">
              <w:rPr>
                <w:sz w:val="20"/>
                <w:szCs w:val="20"/>
              </w:rPr>
              <w:t xml:space="preserve"> &gt;&gt;</w:t>
            </w:r>
            <w:proofErr w:type="spellStart"/>
            <w:r w:rsidRPr="004E06CF">
              <w:rPr>
                <w:sz w:val="20"/>
                <w:szCs w:val="20"/>
              </w:rPr>
              <w:t>plot_tmp.csh</w:t>
            </w:r>
            <w:proofErr w:type="spellEnd"/>
          </w:p>
        </w:tc>
      </w:tr>
      <w:tr w:rsidR="00C73B23" w:rsidRPr="004E06CF" w14:paraId="267879CC" w14:textId="77777777" w:rsidTr="00C73B23">
        <w:tc>
          <w:tcPr>
            <w:tcW w:w="0" w:type="auto"/>
          </w:tcPr>
          <w:p w14:paraId="28790FD3" w14:textId="683A167E" w:rsidR="00C73B23" w:rsidRPr="008954FB" w:rsidRDefault="00C73B23" w:rsidP="004E06CF">
            <w:pPr>
              <w:pStyle w:val="PlainText"/>
              <w:rPr>
                <w:i/>
                <w:sz w:val="20"/>
                <w:szCs w:val="20"/>
              </w:rPr>
            </w:pPr>
          </w:p>
        </w:tc>
        <w:tc>
          <w:tcPr>
            <w:tcW w:w="0" w:type="auto"/>
          </w:tcPr>
          <w:p w14:paraId="121E10D5" w14:textId="5CE71763" w:rsidR="00C73B23" w:rsidRPr="004E06CF" w:rsidRDefault="00C73B23" w:rsidP="004E06CF">
            <w:pPr>
              <w:pStyle w:val="PlainText"/>
              <w:rPr>
                <w:sz w:val="20"/>
                <w:szCs w:val="20"/>
              </w:rPr>
            </w:pPr>
            <w:r w:rsidRPr="004E06CF">
              <w:rPr>
                <w:sz w:val="20"/>
                <w:szCs w:val="20"/>
              </w:rPr>
              <w:t xml:space="preserve">awk '$3 == </w:t>
            </w:r>
            <w:proofErr w:type="spellStart"/>
            <w:r w:rsidRPr="004E06CF">
              <w:rPr>
                <w:sz w:val="20"/>
                <w:szCs w:val="20"/>
              </w:rPr>
              <w:t>rtp</w:t>
            </w:r>
            <w:proofErr w:type="spellEnd"/>
            <w:r w:rsidRPr="004E06CF">
              <w:rPr>
                <w:sz w:val="20"/>
                <w:szCs w:val="20"/>
              </w:rPr>
              <w:t xml:space="preserve"> {</w:t>
            </w:r>
            <w:proofErr w:type="spellStart"/>
            <w:r w:rsidRPr="004E06CF">
              <w:rPr>
                <w:sz w:val="20"/>
                <w:szCs w:val="20"/>
              </w:rPr>
              <w:t>pr</w:t>
            </w:r>
            <w:r>
              <w:rPr>
                <w:sz w:val="20"/>
                <w:szCs w:val="20"/>
              </w:rPr>
              <w:t>intf</w:t>
            </w:r>
            <w:proofErr w:type="spellEnd"/>
            <w:r>
              <w:rPr>
                <w:sz w:val="20"/>
                <w:szCs w:val="20"/>
              </w:rPr>
              <w:t xml:space="preserve">("echo %8.3f %8.3f %12.6e | </w:t>
            </w:r>
            <w:proofErr w:type="spellStart"/>
            <w:r>
              <w:rPr>
                <w:sz w:val="20"/>
                <w:szCs w:val="20"/>
              </w:rPr>
              <w:t>psxyz</w:t>
            </w:r>
            <w:proofErr w:type="spellEnd"/>
            <w:r>
              <w:rPr>
                <w:sz w:val="20"/>
                <w:szCs w:val="20"/>
              </w:rPr>
              <w:t xml:space="preserve"> %s/0/25 -N</w:t>
            </w:r>
            <w:r w:rsidRPr="004E06CF">
              <w:rPr>
                <w:sz w:val="20"/>
                <w:szCs w:val="20"/>
              </w:rPr>
              <w:t xml:space="preserve"> -JM -JZ3 -So.05b%012.6e -G255/000/000 -W1 -E165/35 -O -K&gt;&gt;deag.ps\n",</w:t>
            </w:r>
            <w:r>
              <w:rPr>
                <w:sz w:val="20"/>
                <w:szCs w:val="20"/>
              </w:rPr>
              <w:t xml:space="preserve"> $1, $2, $4,BOX,$4+</w:t>
            </w:r>
            <w:r w:rsidRPr="004E06CF">
              <w:rPr>
                <w:sz w:val="20"/>
                <w:szCs w:val="20"/>
              </w:rPr>
              <w:t xml:space="preserve">$5)}' </w:t>
            </w:r>
            <w:proofErr w:type="spellStart"/>
            <w:r w:rsidRPr="004E06CF">
              <w:rPr>
                <w:sz w:val="20"/>
                <w:szCs w:val="20"/>
              </w:rPr>
              <w:t>rtp</w:t>
            </w:r>
            <w:proofErr w:type="spellEnd"/>
            <w:r w:rsidRPr="004E06CF">
              <w:rPr>
                <w:sz w:val="20"/>
                <w:szCs w:val="20"/>
              </w:rPr>
              <w:t>=$</w:t>
            </w:r>
            <w:proofErr w:type="spellStart"/>
            <w:r w:rsidRPr="004E06CF">
              <w:rPr>
                <w:sz w:val="20"/>
                <w:szCs w:val="20"/>
              </w:rPr>
              <w:t>rtp</w:t>
            </w:r>
            <w:proofErr w:type="spellEnd"/>
            <w:r w:rsidRPr="004E06CF">
              <w:rPr>
                <w:sz w:val="20"/>
                <w:szCs w:val="20"/>
              </w:rPr>
              <w:t xml:space="preserve"> BOX=$BOX $</w:t>
            </w:r>
            <w:proofErr w:type="spellStart"/>
            <w:r w:rsidRPr="004E06CF">
              <w:rPr>
                <w:sz w:val="20"/>
                <w:szCs w:val="20"/>
              </w:rPr>
              <w:t>infile</w:t>
            </w:r>
            <w:proofErr w:type="spellEnd"/>
            <w:r w:rsidRPr="004E06CF">
              <w:rPr>
                <w:sz w:val="20"/>
                <w:szCs w:val="20"/>
              </w:rPr>
              <w:t xml:space="preserve"> &gt;&gt;</w:t>
            </w:r>
            <w:proofErr w:type="spellStart"/>
            <w:r w:rsidRPr="004E06CF">
              <w:rPr>
                <w:sz w:val="20"/>
                <w:szCs w:val="20"/>
              </w:rPr>
              <w:t>plot_tmp.csh</w:t>
            </w:r>
            <w:proofErr w:type="spellEnd"/>
          </w:p>
        </w:tc>
      </w:tr>
      <w:tr w:rsidR="00C73B23" w:rsidRPr="004E06CF" w14:paraId="54C8A9DC" w14:textId="77777777" w:rsidTr="00C73B23">
        <w:tc>
          <w:tcPr>
            <w:tcW w:w="0" w:type="auto"/>
          </w:tcPr>
          <w:p w14:paraId="6BF7D54A" w14:textId="77777777" w:rsidR="00C73B23" w:rsidRPr="008954FB" w:rsidRDefault="00C73B23" w:rsidP="004E06CF">
            <w:pPr>
              <w:pStyle w:val="PlainText"/>
              <w:rPr>
                <w:i/>
                <w:sz w:val="20"/>
                <w:szCs w:val="20"/>
              </w:rPr>
            </w:pPr>
          </w:p>
        </w:tc>
        <w:tc>
          <w:tcPr>
            <w:tcW w:w="0" w:type="auto"/>
          </w:tcPr>
          <w:p w14:paraId="76E54659" w14:textId="4760E9D8" w:rsidR="00C73B23" w:rsidRPr="004E06CF" w:rsidRDefault="00C73B23" w:rsidP="004E06CF">
            <w:pPr>
              <w:pStyle w:val="PlainText"/>
              <w:rPr>
                <w:sz w:val="20"/>
                <w:szCs w:val="20"/>
              </w:rPr>
            </w:pPr>
            <w:r w:rsidRPr="004E06CF">
              <w:rPr>
                <w:sz w:val="20"/>
                <w:szCs w:val="20"/>
              </w:rPr>
              <w:t xml:space="preserve">awk '$3 == </w:t>
            </w:r>
            <w:proofErr w:type="spellStart"/>
            <w:r w:rsidRPr="004E06CF">
              <w:rPr>
                <w:sz w:val="20"/>
                <w:szCs w:val="20"/>
              </w:rPr>
              <w:t>rtp</w:t>
            </w:r>
            <w:proofErr w:type="spellEnd"/>
            <w:r w:rsidRPr="004E06CF">
              <w:rPr>
                <w:sz w:val="20"/>
                <w:szCs w:val="20"/>
              </w:rPr>
              <w:t xml:space="preserve"> {</w:t>
            </w:r>
            <w:proofErr w:type="spellStart"/>
            <w:r w:rsidRPr="004E06CF">
              <w:rPr>
                <w:sz w:val="20"/>
                <w:szCs w:val="20"/>
              </w:rPr>
              <w:t>pr</w:t>
            </w:r>
            <w:r>
              <w:rPr>
                <w:sz w:val="20"/>
                <w:szCs w:val="20"/>
              </w:rPr>
              <w:t>intf</w:t>
            </w:r>
            <w:proofErr w:type="spellEnd"/>
            <w:r>
              <w:rPr>
                <w:sz w:val="20"/>
                <w:szCs w:val="20"/>
              </w:rPr>
              <w:t xml:space="preserve">("echo %8.3f %8.3f %12.6e | </w:t>
            </w:r>
            <w:proofErr w:type="spellStart"/>
            <w:r>
              <w:rPr>
                <w:sz w:val="20"/>
                <w:szCs w:val="20"/>
              </w:rPr>
              <w:t>psxyz</w:t>
            </w:r>
            <w:proofErr w:type="spellEnd"/>
            <w:r>
              <w:rPr>
                <w:sz w:val="20"/>
                <w:szCs w:val="20"/>
              </w:rPr>
              <w:t xml:space="preserve"> %s/0/25 -N</w:t>
            </w:r>
            <w:r w:rsidRPr="004E06CF">
              <w:rPr>
                <w:sz w:val="20"/>
                <w:szCs w:val="20"/>
              </w:rPr>
              <w:t xml:space="preserve"> -JM -JZ3 -So.05b%012.6e -G102/204/255 -W1 -E165/35 -O -K&gt;&gt;deag.ps\n", $1, </w:t>
            </w:r>
            <w:r>
              <w:rPr>
                <w:sz w:val="20"/>
                <w:szCs w:val="20"/>
              </w:rPr>
              <w:t>$2, $4+$5,BOX,$4+$5+</w:t>
            </w:r>
            <w:r w:rsidRPr="004E06CF">
              <w:rPr>
                <w:sz w:val="20"/>
                <w:szCs w:val="20"/>
              </w:rPr>
              <w:t xml:space="preserve">$6)}' </w:t>
            </w:r>
            <w:proofErr w:type="spellStart"/>
            <w:r w:rsidRPr="004E06CF">
              <w:rPr>
                <w:sz w:val="20"/>
                <w:szCs w:val="20"/>
              </w:rPr>
              <w:t>rtp</w:t>
            </w:r>
            <w:proofErr w:type="spellEnd"/>
            <w:r w:rsidRPr="004E06CF">
              <w:rPr>
                <w:sz w:val="20"/>
                <w:szCs w:val="20"/>
              </w:rPr>
              <w:t>=$</w:t>
            </w:r>
            <w:proofErr w:type="spellStart"/>
            <w:r w:rsidRPr="004E06CF">
              <w:rPr>
                <w:sz w:val="20"/>
                <w:szCs w:val="20"/>
              </w:rPr>
              <w:t>rtp</w:t>
            </w:r>
            <w:proofErr w:type="spellEnd"/>
            <w:r w:rsidRPr="004E06CF">
              <w:rPr>
                <w:sz w:val="20"/>
                <w:szCs w:val="20"/>
              </w:rPr>
              <w:t xml:space="preserve"> BOX=$BOX $</w:t>
            </w:r>
            <w:proofErr w:type="spellStart"/>
            <w:r w:rsidRPr="004E06CF">
              <w:rPr>
                <w:sz w:val="20"/>
                <w:szCs w:val="20"/>
              </w:rPr>
              <w:t>infile</w:t>
            </w:r>
            <w:proofErr w:type="spellEnd"/>
            <w:r w:rsidRPr="004E06CF">
              <w:rPr>
                <w:sz w:val="20"/>
                <w:szCs w:val="20"/>
              </w:rPr>
              <w:t xml:space="preserve"> &gt;&gt;</w:t>
            </w:r>
            <w:proofErr w:type="spellStart"/>
            <w:r w:rsidRPr="004E06CF">
              <w:rPr>
                <w:sz w:val="20"/>
                <w:szCs w:val="20"/>
              </w:rPr>
              <w:t>plot_tmp.csh</w:t>
            </w:r>
            <w:proofErr w:type="spellEnd"/>
          </w:p>
        </w:tc>
      </w:tr>
      <w:tr w:rsidR="00C73B23" w:rsidRPr="004E06CF" w14:paraId="15DEA03D" w14:textId="77777777" w:rsidTr="00C73B23">
        <w:tc>
          <w:tcPr>
            <w:tcW w:w="0" w:type="auto"/>
          </w:tcPr>
          <w:p w14:paraId="2B5760AD" w14:textId="77777777" w:rsidR="00C73B23" w:rsidRPr="008954FB" w:rsidRDefault="00C73B23" w:rsidP="004E06CF">
            <w:pPr>
              <w:pStyle w:val="PlainText"/>
              <w:rPr>
                <w:i/>
                <w:sz w:val="20"/>
                <w:szCs w:val="20"/>
              </w:rPr>
            </w:pPr>
          </w:p>
        </w:tc>
        <w:tc>
          <w:tcPr>
            <w:tcW w:w="0" w:type="auto"/>
          </w:tcPr>
          <w:p w14:paraId="31293B8F" w14:textId="1DBE5F36" w:rsidR="00C73B23" w:rsidRPr="004E06CF" w:rsidRDefault="00C73B23" w:rsidP="004E06CF">
            <w:pPr>
              <w:pStyle w:val="PlainText"/>
              <w:rPr>
                <w:sz w:val="20"/>
                <w:szCs w:val="20"/>
              </w:rPr>
            </w:pPr>
            <w:r w:rsidRPr="004E06CF">
              <w:rPr>
                <w:sz w:val="20"/>
                <w:szCs w:val="20"/>
              </w:rPr>
              <w:t xml:space="preserve">awk '$3 == </w:t>
            </w:r>
            <w:proofErr w:type="spellStart"/>
            <w:r w:rsidRPr="004E06CF">
              <w:rPr>
                <w:sz w:val="20"/>
                <w:szCs w:val="20"/>
              </w:rPr>
              <w:t>rtp</w:t>
            </w:r>
            <w:proofErr w:type="spellEnd"/>
            <w:r w:rsidRPr="004E06CF">
              <w:rPr>
                <w:sz w:val="20"/>
                <w:szCs w:val="20"/>
              </w:rPr>
              <w:t xml:space="preserve"> {</w:t>
            </w:r>
            <w:proofErr w:type="spellStart"/>
            <w:r w:rsidRPr="004E06CF">
              <w:rPr>
                <w:sz w:val="20"/>
                <w:szCs w:val="20"/>
              </w:rPr>
              <w:t>pr</w:t>
            </w:r>
            <w:r>
              <w:rPr>
                <w:sz w:val="20"/>
                <w:szCs w:val="20"/>
              </w:rPr>
              <w:t>intf</w:t>
            </w:r>
            <w:proofErr w:type="spellEnd"/>
            <w:r>
              <w:rPr>
                <w:sz w:val="20"/>
                <w:szCs w:val="20"/>
              </w:rPr>
              <w:t xml:space="preserve">("echo %8.3f %8.3f %12.6e | </w:t>
            </w:r>
            <w:proofErr w:type="spellStart"/>
            <w:r>
              <w:rPr>
                <w:sz w:val="20"/>
                <w:szCs w:val="20"/>
              </w:rPr>
              <w:t>psxyz</w:t>
            </w:r>
            <w:proofErr w:type="spellEnd"/>
            <w:r>
              <w:rPr>
                <w:sz w:val="20"/>
                <w:szCs w:val="20"/>
              </w:rPr>
              <w:t xml:space="preserve"> %s/0/25 -N </w:t>
            </w:r>
            <w:r w:rsidRPr="004E06CF">
              <w:rPr>
                <w:sz w:val="20"/>
                <w:szCs w:val="20"/>
              </w:rPr>
              <w:t>-JM -JZ3 -So.05b%012.6e -G102/204/203 -W1 -E165/35 -O -K&gt;</w:t>
            </w:r>
            <w:r>
              <w:rPr>
                <w:sz w:val="20"/>
                <w:szCs w:val="20"/>
              </w:rPr>
              <w:t>&gt;deag.ps\n", $1, $2, $4+$5+$6,BOX,$4+$5+$6+</w:t>
            </w:r>
            <w:r w:rsidRPr="004E06CF">
              <w:rPr>
                <w:sz w:val="20"/>
                <w:szCs w:val="20"/>
              </w:rPr>
              <w:t xml:space="preserve">$7)}' </w:t>
            </w:r>
            <w:proofErr w:type="spellStart"/>
            <w:r w:rsidRPr="004E06CF">
              <w:rPr>
                <w:sz w:val="20"/>
                <w:szCs w:val="20"/>
              </w:rPr>
              <w:t>rtp</w:t>
            </w:r>
            <w:proofErr w:type="spellEnd"/>
            <w:r w:rsidRPr="004E06CF">
              <w:rPr>
                <w:sz w:val="20"/>
                <w:szCs w:val="20"/>
              </w:rPr>
              <w:t>=$</w:t>
            </w:r>
            <w:proofErr w:type="spellStart"/>
            <w:r w:rsidRPr="004E06CF">
              <w:rPr>
                <w:sz w:val="20"/>
                <w:szCs w:val="20"/>
              </w:rPr>
              <w:t>rtp</w:t>
            </w:r>
            <w:proofErr w:type="spellEnd"/>
            <w:r w:rsidRPr="004E06CF">
              <w:rPr>
                <w:sz w:val="20"/>
                <w:szCs w:val="20"/>
              </w:rPr>
              <w:t xml:space="preserve"> BOX=$BOX $</w:t>
            </w:r>
            <w:proofErr w:type="spellStart"/>
            <w:r w:rsidRPr="004E06CF">
              <w:rPr>
                <w:sz w:val="20"/>
                <w:szCs w:val="20"/>
              </w:rPr>
              <w:t>infile</w:t>
            </w:r>
            <w:proofErr w:type="spellEnd"/>
            <w:r w:rsidRPr="004E06CF">
              <w:rPr>
                <w:sz w:val="20"/>
                <w:szCs w:val="20"/>
              </w:rPr>
              <w:t xml:space="preserve"> &gt;&gt;</w:t>
            </w:r>
            <w:proofErr w:type="spellStart"/>
            <w:r w:rsidRPr="004E06CF">
              <w:rPr>
                <w:sz w:val="20"/>
                <w:szCs w:val="20"/>
              </w:rPr>
              <w:t>plot_tmp.csh</w:t>
            </w:r>
            <w:proofErr w:type="spellEnd"/>
          </w:p>
        </w:tc>
      </w:tr>
      <w:tr w:rsidR="00C73B23" w:rsidRPr="004E06CF" w14:paraId="1890B263" w14:textId="77777777" w:rsidTr="00C73B23">
        <w:tc>
          <w:tcPr>
            <w:tcW w:w="0" w:type="auto"/>
          </w:tcPr>
          <w:p w14:paraId="62272A9A" w14:textId="77777777" w:rsidR="00C73B23" w:rsidRPr="008954FB" w:rsidRDefault="00C73B23" w:rsidP="004E06CF">
            <w:pPr>
              <w:pStyle w:val="PlainText"/>
              <w:rPr>
                <w:i/>
                <w:sz w:val="20"/>
                <w:szCs w:val="20"/>
              </w:rPr>
            </w:pPr>
          </w:p>
        </w:tc>
        <w:tc>
          <w:tcPr>
            <w:tcW w:w="0" w:type="auto"/>
          </w:tcPr>
          <w:p w14:paraId="18B5FBFC" w14:textId="5224A051" w:rsidR="00C73B23" w:rsidRPr="004E06CF" w:rsidRDefault="00C73B23" w:rsidP="004E06CF">
            <w:pPr>
              <w:pStyle w:val="PlainText"/>
              <w:rPr>
                <w:sz w:val="20"/>
                <w:szCs w:val="20"/>
              </w:rPr>
            </w:pPr>
            <w:r w:rsidRPr="004E06CF">
              <w:rPr>
                <w:sz w:val="20"/>
                <w:szCs w:val="20"/>
              </w:rPr>
              <w:t xml:space="preserve">awk '$3 == </w:t>
            </w:r>
            <w:proofErr w:type="spellStart"/>
            <w:r w:rsidRPr="004E06CF">
              <w:rPr>
                <w:sz w:val="20"/>
                <w:szCs w:val="20"/>
              </w:rPr>
              <w:t>rtp</w:t>
            </w:r>
            <w:proofErr w:type="spellEnd"/>
            <w:r w:rsidRPr="004E06CF">
              <w:rPr>
                <w:sz w:val="20"/>
                <w:szCs w:val="20"/>
              </w:rPr>
              <w:t xml:space="preserve"> {</w:t>
            </w:r>
            <w:proofErr w:type="spellStart"/>
            <w:r w:rsidRPr="004E06CF">
              <w:rPr>
                <w:sz w:val="20"/>
                <w:szCs w:val="20"/>
              </w:rPr>
              <w:t>pri</w:t>
            </w:r>
            <w:r>
              <w:rPr>
                <w:sz w:val="20"/>
                <w:szCs w:val="20"/>
              </w:rPr>
              <w:t>ntf</w:t>
            </w:r>
            <w:proofErr w:type="spellEnd"/>
            <w:r>
              <w:rPr>
                <w:sz w:val="20"/>
                <w:szCs w:val="20"/>
              </w:rPr>
              <w:t xml:space="preserve">("echo %8.3f %8.3f %12.6e | </w:t>
            </w:r>
            <w:proofErr w:type="spellStart"/>
            <w:r>
              <w:rPr>
                <w:sz w:val="20"/>
                <w:szCs w:val="20"/>
              </w:rPr>
              <w:t>psxyz</w:t>
            </w:r>
            <w:proofErr w:type="spellEnd"/>
            <w:r>
              <w:rPr>
                <w:sz w:val="20"/>
                <w:szCs w:val="20"/>
              </w:rPr>
              <w:t xml:space="preserve"> %s/0/25 –N </w:t>
            </w:r>
            <w:r w:rsidRPr="004E06CF">
              <w:rPr>
                <w:sz w:val="20"/>
                <w:szCs w:val="20"/>
              </w:rPr>
              <w:t>-JM -JZ3 -So.05b%012.6e -G196/137/040 -W1 -E165/35 -O -K&gt;&gt;deag.ps\n",</w:t>
            </w:r>
            <w:r>
              <w:rPr>
                <w:sz w:val="20"/>
                <w:szCs w:val="20"/>
              </w:rPr>
              <w:t xml:space="preserve"> $1, $2, $4+$5+$6+$7,</w:t>
            </w:r>
            <w:r w:rsidRPr="004E06CF">
              <w:rPr>
                <w:sz w:val="20"/>
                <w:szCs w:val="20"/>
              </w:rPr>
              <w:t>BOX</w:t>
            </w:r>
            <w:r>
              <w:rPr>
                <w:sz w:val="20"/>
                <w:szCs w:val="20"/>
              </w:rPr>
              <w:t>,$4+$5+$6+$7+</w:t>
            </w:r>
            <w:r w:rsidRPr="004E06CF">
              <w:rPr>
                <w:sz w:val="20"/>
                <w:szCs w:val="20"/>
              </w:rPr>
              <w:t xml:space="preserve">$8)}' </w:t>
            </w:r>
            <w:proofErr w:type="spellStart"/>
            <w:r w:rsidRPr="004E06CF">
              <w:rPr>
                <w:sz w:val="20"/>
                <w:szCs w:val="20"/>
              </w:rPr>
              <w:t>rtp</w:t>
            </w:r>
            <w:proofErr w:type="spellEnd"/>
            <w:r w:rsidRPr="004E06CF">
              <w:rPr>
                <w:sz w:val="20"/>
                <w:szCs w:val="20"/>
              </w:rPr>
              <w:t>=$</w:t>
            </w:r>
            <w:proofErr w:type="spellStart"/>
            <w:r w:rsidRPr="004E06CF">
              <w:rPr>
                <w:sz w:val="20"/>
                <w:szCs w:val="20"/>
              </w:rPr>
              <w:t>rtp</w:t>
            </w:r>
            <w:proofErr w:type="spellEnd"/>
            <w:r w:rsidRPr="004E06CF">
              <w:rPr>
                <w:sz w:val="20"/>
                <w:szCs w:val="20"/>
              </w:rPr>
              <w:t xml:space="preserve"> BOX=$BOX $</w:t>
            </w:r>
            <w:proofErr w:type="spellStart"/>
            <w:r w:rsidRPr="004E06CF">
              <w:rPr>
                <w:sz w:val="20"/>
                <w:szCs w:val="20"/>
              </w:rPr>
              <w:t>infile</w:t>
            </w:r>
            <w:proofErr w:type="spellEnd"/>
            <w:r w:rsidRPr="004E06CF">
              <w:rPr>
                <w:sz w:val="20"/>
                <w:szCs w:val="20"/>
              </w:rPr>
              <w:t xml:space="preserve"> &gt;&gt;</w:t>
            </w:r>
            <w:proofErr w:type="spellStart"/>
            <w:r w:rsidRPr="004E06CF">
              <w:rPr>
                <w:sz w:val="20"/>
                <w:szCs w:val="20"/>
              </w:rPr>
              <w:t>plot_tmp.csh</w:t>
            </w:r>
            <w:proofErr w:type="spellEnd"/>
          </w:p>
        </w:tc>
      </w:tr>
      <w:tr w:rsidR="00C73B23" w:rsidRPr="004E06CF" w14:paraId="79D5958A" w14:textId="77777777" w:rsidTr="00C73B23">
        <w:tc>
          <w:tcPr>
            <w:tcW w:w="0" w:type="auto"/>
          </w:tcPr>
          <w:p w14:paraId="1DD75BCE" w14:textId="77777777" w:rsidR="00C73B23" w:rsidRPr="008954FB" w:rsidRDefault="00C73B23" w:rsidP="004E06CF">
            <w:pPr>
              <w:pStyle w:val="PlainText"/>
              <w:rPr>
                <w:i/>
                <w:sz w:val="20"/>
                <w:szCs w:val="20"/>
              </w:rPr>
            </w:pPr>
          </w:p>
        </w:tc>
        <w:tc>
          <w:tcPr>
            <w:tcW w:w="0" w:type="auto"/>
          </w:tcPr>
          <w:p w14:paraId="02185084" w14:textId="139A345C" w:rsidR="00C73B23" w:rsidRPr="004E06CF" w:rsidRDefault="00C73B23" w:rsidP="004E06CF">
            <w:pPr>
              <w:pStyle w:val="PlainText"/>
              <w:rPr>
                <w:sz w:val="20"/>
                <w:szCs w:val="20"/>
              </w:rPr>
            </w:pPr>
            <w:r w:rsidRPr="004E06CF">
              <w:rPr>
                <w:sz w:val="20"/>
                <w:szCs w:val="20"/>
              </w:rPr>
              <w:t xml:space="preserve">awk '$3 == </w:t>
            </w:r>
            <w:proofErr w:type="spellStart"/>
            <w:r w:rsidRPr="004E06CF">
              <w:rPr>
                <w:sz w:val="20"/>
                <w:szCs w:val="20"/>
              </w:rPr>
              <w:t>rtp</w:t>
            </w:r>
            <w:proofErr w:type="spellEnd"/>
            <w:r w:rsidRPr="004E06CF">
              <w:rPr>
                <w:sz w:val="20"/>
                <w:szCs w:val="20"/>
              </w:rPr>
              <w:t xml:space="preserve"> {</w:t>
            </w:r>
            <w:proofErr w:type="spellStart"/>
            <w:r w:rsidRPr="004E06CF">
              <w:rPr>
                <w:sz w:val="20"/>
                <w:szCs w:val="20"/>
              </w:rPr>
              <w:t>printf</w:t>
            </w:r>
            <w:proofErr w:type="spellEnd"/>
            <w:r w:rsidRPr="004E06CF">
              <w:rPr>
                <w:sz w:val="20"/>
                <w:szCs w:val="20"/>
              </w:rPr>
              <w:t>("echo %8.3f %8</w:t>
            </w:r>
            <w:r>
              <w:rPr>
                <w:sz w:val="20"/>
                <w:szCs w:val="20"/>
              </w:rPr>
              <w:t xml:space="preserve">.3f %12.6e | </w:t>
            </w:r>
            <w:proofErr w:type="spellStart"/>
            <w:r>
              <w:rPr>
                <w:sz w:val="20"/>
                <w:szCs w:val="20"/>
              </w:rPr>
              <w:t>psxyz</w:t>
            </w:r>
            <w:proofErr w:type="spellEnd"/>
            <w:r>
              <w:rPr>
                <w:sz w:val="20"/>
                <w:szCs w:val="20"/>
              </w:rPr>
              <w:t xml:space="preserve"> %s/0/25 -N </w:t>
            </w:r>
            <w:r w:rsidRPr="004E06CF">
              <w:rPr>
                <w:sz w:val="20"/>
                <w:szCs w:val="20"/>
              </w:rPr>
              <w:t xml:space="preserve">-JM -JZ3 -So.05b%012.6e -G255/128/000 </w:t>
            </w:r>
            <w:r w:rsidRPr="004E06CF">
              <w:rPr>
                <w:sz w:val="20"/>
                <w:szCs w:val="20"/>
              </w:rPr>
              <w:lastRenderedPageBreak/>
              <w:t>-W1 -E165/35 -O -K&gt;&gt;deag.ps\n",</w:t>
            </w:r>
            <w:r>
              <w:rPr>
                <w:sz w:val="20"/>
                <w:szCs w:val="20"/>
              </w:rPr>
              <w:t xml:space="preserve"> $1, $2, $4+$5+$6+$7+$8,BOX,</w:t>
            </w:r>
            <w:r w:rsidRPr="004E06CF">
              <w:rPr>
                <w:sz w:val="20"/>
                <w:szCs w:val="20"/>
              </w:rPr>
              <w:t>$4+$5+$6+$7+$</w:t>
            </w:r>
            <w:r>
              <w:rPr>
                <w:sz w:val="20"/>
                <w:szCs w:val="20"/>
              </w:rPr>
              <w:t>8+</w:t>
            </w:r>
            <w:r w:rsidRPr="004E06CF">
              <w:rPr>
                <w:sz w:val="20"/>
                <w:szCs w:val="20"/>
              </w:rPr>
              <w:t xml:space="preserve">$9)}' </w:t>
            </w:r>
            <w:proofErr w:type="spellStart"/>
            <w:r w:rsidRPr="004E06CF">
              <w:rPr>
                <w:sz w:val="20"/>
                <w:szCs w:val="20"/>
              </w:rPr>
              <w:t>rtp</w:t>
            </w:r>
            <w:proofErr w:type="spellEnd"/>
            <w:r w:rsidRPr="004E06CF">
              <w:rPr>
                <w:sz w:val="20"/>
                <w:szCs w:val="20"/>
              </w:rPr>
              <w:t>=$</w:t>
            </w:r>
            <w:proofErr w:type="spellStart"/>
            <w:r w:rsidRPr="004E06CF">
              <w:rPr>
                <w:sz w:val="20"/>
                <w:szCs w:val="20"/>
              </w:rPr>
              <w:t>rtp</w:t>
            </w:r>
            <w:proofErr w:type="spellEnd"/>
            <w:r w:rsidRPr="004E06CF">
              <w:rPr>
                <w:sz w:val="20"/>
                <w:szCs w:val="20"/>
              </w:rPr>
              <w:t xml:space="preserve"> BOX=$BOX $</w:t>
            </w:r>
            <w:proofErr w:type="spellStart"/>
            <w:r w:rsidRPr="004E06CF">
              <w:rPr>
                <w:sz w:val="20"/>
                <w:szCs w:val="20"/>
              </w:rPr>
              <w:t>infile</w:t>
            </w:r>
            <w:proofErr w:type="spellEnd"/>
            <w:r w:rsidRPr="004E06CF">
              <w:rPr>
                <w:sz w:val="20"/>
                <w:szCs w:val="20"/>
              </w:rPr>
              <w:t xml:space="preserve"> &gt;&gt;</w:t>
            </w:r>
            <w:proofErr w:type="spellStart"/>
            <w:r w:rsidRPr="004E06CF">
              <w:rPr>
                <w:sz w:val="20"/>
                <w:szCs w:val="20"/>
              </w:rPr>
              <w:t>plot_tmp.csh</w:t>
            </w:r>
            <w:proofErr w:type="spellEnd"/>
          </w:p>
        </w:tc>
      </w:tr>
      <w:tr w:rsidR="00C73B23" w:rsidRPr="004E06CF" w14:paraId="7AA32A7B" w14:textId="77777777" w:rsidTr="00C73B23">
        <w:tc>
          <w:tcPr>
            <w:tcW w:w="0" w:type="auto"/>
          </w:tcPr>
          <w:p w14:paraId="455F4EE5" w14:textId="77777777" w:rsidR="00C73B23" w:rsidRPr="008954FB" w:rsidRDefault="00C73B23" w:rsidP="004E06CF">
            <w:pPr>
              <w:pStyle w:val="PlainText"/>
              <w:rPr>
                <w:i/>
                <w:sz w:val="20"/>
                <w:szCs w:val="20"/>
              </w:rPr>
            </w:pPr>
          </w:p>
        </w:tc>
        <w:tc>
          <w:tcPr>
            <w:tcW w:w="0" w:type="auto"/>
          </w:tcPr>
          <w:p w14:paraId="11D6DB2E" w14:textId="69E9B205" w:rsidR="00C73B23" w:rsidRPr="004E06CF" w:rsidRDefault="00C73B23" w:rsidP="004E06CF">
            <w:pPr>
              <w:pStyle w:val="PlainText"/>
              <w:rPr>
                <w:sz w:val="20"/>
                <w:szCs w:val="20"/>
              </w:rPr>
            </w:pPr>
            <w:r w:rsidRPr="004E06CF">
              <w:rPr>
                <w:sz w:val="20"/>
                <w:szCs w:val="20"/>
              </w:rPr>
              <w:t xml:space="preserve">awk '$3 == </w:t>
            </w:r>
            <w:proofErr w:type="spellStart"/>
            <w:r w:rsidRPr="004E06CF">
              <w:rPr>
                <w:sz w:val="20"/>
                <w:szCs w:val="20"/>
              </w:rPr>
              <w:t>rtp</w:t>
            </w:r>
            <w:proofErr w:type="spellEnd"/>
            <w:r w:rsidRPr="004E06CF">
              <w:rPr>
                <w:sz w:val="20"/>
                <w:szCs w:val="20"/>
              </w:rPr>
              <w:t xml:space="preserve"> {</w:t>
            </w:r>
            <w:proofErr w:type="spellStart"/>
            <w:r w:rsidRPr="004E06CF">
              <w:rPr>
                <w:sz w:val="20"/>
                <w:szCs w:val="20"/>
              </w:rPr>
              <w:t>pri</w:t>
            </w:r>
            <w:r>
              <w:rPr>
                <w:sz w:val="20"/>
                <w:szCs w:val="20"/>
              </w:rPr>
              <w:t>ntf</w:t>
            </w:r>
            <w:proofErr w:type="spellEnd"/>
            <w:r>
              <w:rPr>
                <w:sz w:val="20"/>
                <w:szCs w:val="20"/>
              </w:rPr>
              <w:t xml:space="preserve">("echo %8.3f %8.3f %12.6e | </w:t>
            </w:r>
            <w:proofErr w:type="spellStart"/>
            <w:r w:rsidRPr="004E06CF">
              <w:rPr>
                <w:sz w:val="20"/>
                <w:szCs w:val="20"/>
              </w:rPr>
              <w:t>psxyz</w:t>
            </w:r>
            <w:proofErr w:type="spellEnd"/>
            <w:r w:rsidRPr="004E06CF">
              <w:rPr>
                <w:sz w:val="20"/>
                <w:szCs w:val="20"/>
              </w:rPr>
              <w:t xml:space="preserve"> %s/0/25 -N  -JM -JZ3 -So.05b%012.6e -G255/000/000 -W1 -E165/35 -O -K&gt;&gt;deag.ps\n",</w:t>
            </w:r>
            <w:r>
              <w:rPr>
                <w:sz w:val="20"/>
                <w:szCs w:val="20"/>
              </w:rPr>
              <w:t xml:space="preserve"> $1, $2, $4+$5+$6+$7+$8+$9,BOX,</w:t>
            </w:r>
            <w:r w:rsidRPr="004E06CF">
              <w:rPr>
                <w:sz w:val="20"/>
                <w:szCs w:val="20"/>
              </w:rPr>
              <w:t xml:space="preserve">$4+$5+$6+$7+$8+$9+$10)}' </w:t>
            </w:r>
            <w:proofErr w:type="spellStart"/>
            <w:r w:rsidRPr="004E06CF">
              <w:rPr>
                <w:sz w:val="20"/>
                <w:szCs w:val="20"/>
              </w:rPr>
              <w:t>rtp</w:t>
            </w:r>
            <w:proofErr w:type="spellEnd"/>
            <w:r w:rsidRPr="004E06CF">
              <w:rPr>
                <w:sz w:val="20"/>
                <w:szCs w:val="20"/>
              </w:rPr>
              <w:t>=$</w:t>
            </w:r>
            <w:proofErr w:type="spellStart"/>
            <w:r w:rsidRPr="004E06CF">
              <w:rPr>
                <w:sz w:val="20"/>
                <w:szCs w:val="20"/>
              </w:rPr>
              <w:t>rtp</w:t>
            </w:r>
            <w:proofErr w:type="spellEnd"/>
            <w:r w:rsidRPr="004E06CF">
              <w:rPr>
                <w:sz w:val="20"/>
                <w:szCs w:val="20"/>
              </w:rPr>
              <w:t xml:space="preserve"> BOX=$BOX $</w:t>
            </w:r>
            <w:proofErr w:type="spellStart"/>
            <w:r w:rsidRPr="004E06CF">
              <w:rPr>
                <w:sz w:val="20"/>
                <w:szCs w:val="20"/>
              </w:rPr>
              <w:t>infile</w:t>
            </w:r>
            <w:proofErr w:type="spellEnd"/>
            <w:r w:rsidRPr="004E06CF">
              <w:rPr>
                <w:sz w:val="20"/>
                <w:szCs w:val="20"/>
              </w:rPr>
              <w:t xml:space="preserve"> &gt;&gt;</w:t>
            </w:r>
            <w:proofErr w:type="spellStart"/>
            <w:r w:rsidRPr="004E06CF">
              <w:rPr>
                <w:sz w:val="20"/>
                <w:szCs w:val="20"/>
              </w:rPr>
              <w:t>plot_tmp.csh</w:t>
            </w:r>
            <w:proofErr w:type="spellEnd"/>
          </w:p>
        </w:tc>
      </w:tr>
      <w:tr w:rsidR="00C73B23" w:rsidRPr="004E06CF" w14:paraId="34C6F4E7" w14:textId="77777777" w:rsidTr="00C73B23">
        <w:tc>
          <w:tcPr>
            <w:tcW w:w="0" w:type="auto"/>
          </w:tcPr>
          <w:p w14:paraId="022DBF62" w14:textId="77777777" w:rsidR="00C73B23" w:rsidRPr="008954FB" w:rsidRDefault="00C73B23" w:rsidP="004E06CF">
            <w:pPr>
              <w:pStyle w:val="PlainText"/>
              <w:rPr>
                <w:i/>
                <w:sz w:val="20"/>
                <w:szCs w:val="20"/>
              </w:rPr>
            </w:pPr>
          </w:p>
        </w:tc>
        <w:tc>
          <w:tcPr>
            <w:tcW w:w="0" w:type="auto"/>
          </w:tcPr>
          <w:p w14:paraId="60A1A86B" w14:textId="7462824D" w:rsidR="00C73B23" w:rsidRPr="004E06CF" w:rsidRDefault="00C73B23" w:rsidP="004E06CF">
            <w:pPr>
              <w:pStyle w:val="PlainText"/>
              <w:rPr>
                <w:sz w:val="20"/>
                <w:szCs w:val="20"/>
              </w:rPr>
            </w:pPr>
            <w:r w:rsidRPr="004E06CF">
              <w:rPr>
                <w:sz w:val="20"/>
                <w:szCs w:val="20"/>
              </w:rPr>
              <w:t xml:space="preserve">awk '$3 == </w:t>
            </w:r>
            <w:proofErr w:type="spellStart"/>
            <w:r w:rsidRPr="004E06CF">
              <w:rPr>
                <w:sz w:val="20"/>
                <w:szCs w:val="20"/>
              </w:rPr>
              <w:t>rtp</w:t>
            </w:r>
            <w:proofErr w:type="spellEnd"/>
            <w:r w:rsidRPr="004E06CF">
              <w:rPr>
                <w:sz w:val="20"/>
                <w:szCs w:val="20"/>
              </w:rPr>
              <w:t xml:space="preserve"> {</w:t>
            </w:r>
            <w:proofErr w:type="spellStart"/>
            <w:r w:rsidRPr="004E06CF">
              <w:rPr>
                <w:sz w:val="20"/>
                <w:szCs w:val="20"/>
              </w:rPr>
              <w:t>pri</w:t>
            </w:r>
            <w:r>
              <w:rPr>
                <w:sz w:val="20"/>
                <w:szCs w:val="20"/>
              </w:rPr>
              <w:t>ntf</w:t>
            </w:r>
            <w:proofErr w:type="spellEnd"/>
            <w:r>
              <w:rPr>
                <w:sz w:val="20"/>
                <w:szCs w:val="20"/>
              </w:rPr>
              <w:t xml:space="preserve">("echo %8.3f %8.3f %12.6e | </w:t>
            </w:r>
            <w:proofErr w:type="spellStart"/>
            <w:r w:rsidRPr="004E06CF">
              <w:rPr>
                <w:sz w:val="20"/>
                <w:szCs w:val="20"/>
              </w:rPr>
              <w:t>psxyz</w:t>
            </w:r>
            <w:proofErr w:type="spellEnd"/>
            <w:r w:rsidRPr="004E06CF">
              <w:rPr>
                <w:sz w:val="20"/>
                <w:szCs w:val="20"/>
              </w:rPr>
              <w:t xml:space="preserve"> %s/0/25 -N  -JM -JZ3 -So.05b%012.6e -G205/000/000 -W1 -E165/35 -O -K&gt;&gt;deag.ps\n",</w:t>
            </w:r>
            <w:r>
              <w:rPr>
                <w:sz w:val="20"/>
                <w:szCs w:val="20"/>
              </w:rPr>
              <w:t xml:space="preserve"> $1, $2, $4+$5+$6+$7+$8+$9+$10,BOX,</w:t>
            </w:r>
            <w:r w:rsidRPr="004E06CF">
              <w:rPr>
                <w:sz w:val="20"/>
                <w:szCs w:val="20"/>
              </w:rPr>
              <w:t xml:space="preserve">$4+$5+$6+$7+$8+$9+$10+$11)}' </w:t>
            </w:r>
            <w:proofErr w:type="spellStart"/>
            <w:r w:rsidRPr="004E06CF">
              <w:rPr>
                <w:sz w:val="20"/>
                <w:szCs w:val="20"/>
              </w:rPr>
              <w:t>rtp</w:t>
            </w:r>
            <w:proofErr w:type="spellEnd"/>
            <w:r w:rsidRPr="004E06CF">
              <w:rPr>
                <w:sz w:val="20"/>
                <w:szCs w:val="20"/>
              </w:rPr>
              <w:t>=$</w:t>
            </w:r>
            <w:proofErr w:type="spellStart"/>
            <w:r w:rsidRPr="004E06CF">
              <w:rPr>
                <w:sz w:val="20"/>
                <w:szCs w:val="20"/>
              </w:rPr>
              <w:t>rtp</w:t>
            </w:r>
            <w:proofErr w:type="spellEnd"/>
            <w:r w:rsidRPr="004E06CF">
              <w:rPr>
                <w:sz w:val="20"/>
                <w:szCs w:val="20"/>
              </w:rPr>
              <w:t xml:space="preserve"> BOX=$BOX $</w:t>
            </w:r>
            <w:proofErr w:type="spellStart"/>
            <w:r w:rsidRPr="004E06CF">
              <w:rPr>
                <w:sz w:val="20"/>
                <w:szCs w:val="20"/>
              </w:rPr>
              <w:t>infile</w:t>
            </w:r>
            <w:proofErr w:type="spellEnd"/>
            <w:r w:rsidRPr="004E06CF">
              <w:rPr>
                <w:sz w:val="20"/>
                <w:szCs w:val="20"/>
              </w:rPr>
              <w:t xml:space="preserve"> &gt;&gt;</w:t>
            </w:r>
            <w:proofErr w:type="spellStart"/>
            <w:r w:rsidRPr="004E06CF">
              <w:rPr>
                <w:sz w:val="20"/>
                <w:szCs w:val="20"/>
              </w:rPr>
              <w:t>plot_tmp.csh</w:t>
            </w:r>
            <w:proofErr w:type="spellEnd"/>
          </w:p>
        </w:tc>
      </w:tr>
      <w:tr w:rsidR="00C73B23" w:rsidRPr="004E06CF" w14:paraId="4D880005" w14:textId="77777777" w:rsidTr="00C73B23">
        <w:tc>
          <w:tcPr>
            <w:tcW w:w="0" w:type="auto"/>
          </w:tcPr>
          <w:p w14:paraId="04488354" w14:textId="69534E06" w:rsidR="00C73B23" w:rsidRPr="008954FB" w:rsidRDefault="007D4F56" w:rsidP="004E06CF">
            <w:pPr>
              <w:pStyle w:val="PlainText"/>
              <w:rPr>
                <w:i/>
                <w:sz w:val="20"/>
                <w:szCs w:val="20"/>
              </w:rPr>
            </w:pPr>
            <w:r w:rsidRPr="008954FB">
              <w:rPr>
                <w:i/>
                <w:sz w:val="20"/>
                <w:szCs w:val="20"/>
              </w:rPr>
              <w:t>10</w:t>
            </w:r>
          </w:p>
        </w:tc>
        <w:tc>
          <w:tcPr>
            <w:tcW w:w="0" w:type="auto"/>
          </w:tcPr>
          <w:p w14:paraId="01E872C7" w14:textId="0A9EAC66" w:rsidR="00C73B23" w:rsidRPr="004E06CF" w:rsidRDefault="00C73B23" w:rsidP="004E06CF">
            <w:pPr>
              <w:pStyle w:val="PlainText"/>
              <w:rPr>
                <w:sz w:val="20"/>
                <w:szCs w:val="20"/>
              </w:rPr>
            </w:pPr>
            <w:r w:rsidRPr="004E06CF">
              <w:rPr>
                <w:sz w:val="20"/>
                <w:szCs w:val="20"/>
              </w:rPr>
              <w:t>head -1 $</w:t>
            </w:r>
            <w:proofErr w:type="spellStart"/>
            <w:r w:rsidRPr="004E06CF">
              <w:rPr>
                <w:sz w:val="20"/>
                <w:szCs w:val="20"/>
              </w:rPr>
              <w:t>infile</w:t>
            </w:r>
            <w:proofErr w:type="spellEnd"/>
            <w:r w:rsidRPr="004E06CF">
              <w:rPr>
                <w:sz w:val="20"/>
                <w:szCs w:val="20"/>
              </w:rPr>
              <w:t xml:space="preserve"> |awk '{</w:t>
            </w:r>
            <w:proofErr w:type="spellStart"/>
            <w:r w:rsidRPr="004E06CF">
              <w:rPr>
                <w:sz w:val="20"/>
                <w:szCs w:val="20"/>
              </w:rPr>
              <w:t>printf</w:t>
            </w:r>
            <w:proofErr w:type="spellEnd"/>
            <w:r w:rsidRPr="004E06CF">
              <w:rPr>
                <w:sz w:val="20"/>
                <w:szCs w:val="20"/>
              </w:rPr>
              <w:t>("echo %8.3f %8.3f %8.3f0 |</w:t>
            </w:r>
            <w:proofErr w:type="spellStart"/>
            <w:r w:rsidRPr="004E06CF">
              <w:rPr>
                <w:sz w:val="20"/>
                <w:szCs w:val="20"/>
              </w:rPr>
              <w:t>psxyz</w:t>
            </w:r>
            <w:proofErr w:type="spellEnd"/>
            <w:r w:rsidRPr="004E06CF">
              <w:rPr>
                <w:sz w:val="20"/>
                <w:szCs w:val="20"/>
              </w:rPr>
              <w:t xml:space="preserve">   -JM -O -JZ3  -B20f5/10f5/10f5Z:.%s-%</w:t>
            </w:r>
            <w:proofErr w:type="spellStart"/>
            <w:r w:rsidRPr="004E06CF">
              <w:rPr>
                <w:sz w:val="20"/>
                <w:szCs w:val="20"/>
              </w:rPr>
              <w:t>syr</w:t>
            </w:r>
            <w:proofErr w:type="spellEnd"/>
            <w:r w:rsidRPr="004E06CF">
              <w:rPr>
                <w:sz w:val="20"/>
                <w:szCs w:val="20"/>
              </w:rPr>
              <w:t xml:space="preserve">: -W1p/0/205/0  -Sa.05 %s/0/25 -G0/255/0  -E165/35 &gt;&gt;deag.ps\n",$1, $2, 0, name, </w:t>
            </w:r>
            <w:proofErr w:type="spellStart"/>
            <w:r w:rsidRPr="004E06CF">
              <w:rPr>
                <w:sz w:val="20"/>
                <w:szCs w:val="20"/>
              </w:rPr>
              <w:t>rtp</w:t>
            </w:r>
            <w:proofErr w:type="spellEnd"/>
            <w:r w:rsidRPr="004E06CF">
              <w:rPr>
                <w:sz w:val="20"/>
                <w:szCs w:val="20"/>
              </w:rPr>
              <w:t xml:space="preserve">, BOX )}' </w:t>
            </w:r>
            <w:proofErr w:type="spellStart"/>
            <w:r w:rsidRPr="004E06CF">
              <w:rPr>
                <w:sz w:val="20"/>
                <w:szCs w:val="20"/>
              </w:rPr>
              <w:t>rtp</w:t>
            </w:r>
            <w:proofErr w:type="spellEnd"/>
            <w:r w:rsidRPr="004E06CF">
              <w:rPr>
                <w:sz w:val="20"/>
                <w:szCs w:val="20"/>
              </w:rPr>
              <w:t>=$</w:t>
            </w:r>
            <w:proofErr w:type="spellStart"/>
            <w:r w:rsidRPr="004E06CF">
              <w:rPr>
                <w:sz w:val="20"/>
                <w:szCs w:val="20"/>
              </w:rPr>
              <w:t>rtp</w:t>
            </w:r>
            <w:proofErr w:type="spellEnd"/>
            <w:r w:rsidRPr="004E06CF">
              <w:rPr>
                <w:sz w:val="20"/>
                <w:szCs w:val="20"/>
              </w:rPr>
              <w:t xml:space="preserve"> name=$names[$i] BOX=$BOX&gt;&gt; </w:t>
            </w:r>
            <w:proofErr w:type="spellStart"/>
            <w:r w:rsidRPr="004E06CF">
              <w:rPr>
                <w:sz w:val="20"/>
                <w:szCs w:val="20"/>
              </w:rPr>
              <w:t>plot_tmp.csh</w:t>
            </w:r>
            <w:proofErr w:type="spellEnd"/>
          </w:p>
        </w:tc>
      </w:tr>
      <w:tr w:rsidR="00C73B23" w:rsidRPr="004E06CF" w14:paraId="3A764B9A" w14:textId="77777777" w:rsidTr="00C73B23">
        <w:tc>
          <w:tcPr>
            <w:tcW w:w="0" w:type="auto"/>
          </w:tcPr>
          <w:p w14:paraId="543D4439" w14:textId="3BE528FA" w:rsidR="00C73B23" w:rsidRPr="008954FB" w:rsidRDefault="007D4F56" w:rsidP="004E06CF">
            <w:pPr>
              <w:pStyle w:val="PlainText"/>
              <w:rPr>
                <w:i/>
                <w:sz w:val="20"/>
                <w:szCs w:val="20"/>
              </w:rPr>
            </w:pPr>
            <w:r w:rsidRPr="008954FB">
              <w:rPr>
                <w:i/>
                <w:sz w:val="20"/>
                <w:szCs w:val="20"/>
              </w:rPr>
              <w:t>11</w:t>
            </w:r>
          </w:p>
        </w:tc>
        <w:tc>
          <w:tcPr>
            <w:tcW w:w="0" w:type="auto"/>
          </w:tcPr>
          <w:p w14:paraId="75759231" w14:textId="6CE2CF72" w:rsidR="00C73B23" w:rsidRPr="004E06CF" w:rsidRDefault="00C73B23" w:rsidP="004E06CF">
            <w:pPr>
              <w:pStyle w:val="PlainText"/>
              <w:rPr>
                <w:sz w:val="20"/>
                <w:szCs w:val="20"/>
              </w:rPr>
            </w:pPr>
            <w:proofErr w:type="spellStart"/>
            <w:r w:rsidRPr="004E06CF">
              <w:rPr>
                <w:sz w:val="20"/>
                <w:szCs w:val="20"/>
              </w:rPr>
              <w:t>csh</w:t>
            </w:r>
            <w:proofErr w:type="spellEnd"/>
            <w:r w:rsidRPr="004E06CF">
              <w:rPr>
                <w:sz w:val="20"/>
                <w:szCs w:val="20"/>
              </w:rPr>
              <w:t xml:space="preserve"> </w:t>
            </w:r>
            <w:proofErr w:type="spellStart"/>
            <w:r w:rsidRPr="004E06CF">
              <w:rPr>
                <w:sz w:val="20"/>
                <w:szCs w:val="20"/>
              </w:rPr>
              <w:t>plot_tmp.csh</w:t>
            </w:r>
            <w:proofErr w:type="spellEnd"/>
          </w:p>
        </w:tc>
      </w:tr>
      <w:tr w:rsidR="00C73B23" w:rsidRPr="004E06CF" w14:paraId="172D2D43" w14:textId="77777777" w:rsidTr="00C73B23">
        <w:tc>
          <w:tcPr>
            <w:tcW w:w="0" w:type="auto"/>
          </w:tcPr>
          <w:p w14:paraId="3074B1E9" w14:textId="4FDF80AE" w:rsidR="00C73B23" w:rsidRPr="008954FB" w:rsidRDefault="00DA6F23" w:rsidP="004E06CF">
            <w:pPr>
              <w:pStyle w:val="PlainText"/>
              <w:rPr>
                <w:i/>
                <w:sz w:val="20"/>
                <w:szCs w:val="20"/>
              </w:rPr>
            </w:pPr>
            <w:r w:rsidRPr="008954FB">
              <w:rPr>
                <w:i/>
                <w:sz w:val="20"/>
                <w:szCs w:val="20"/>
              </w:rPr>
              <w:t>6b</w:t>
            </w:r>
          </w:p>
        </w:tc>
        <w:tc>
          <w:tcPr>
            <w:tcW w:w="0" w:type="auto"/>
          </w:tcPr>
          <w:p w14:paraId="6FBF40FD" w14:textId="490A6FED" w:rsidR="00C73B23" w:rsidRPr="004E06CF" w:rsidRDefault="00C73B23" w:rsidP="004E06CF">
            <w:pPr>
              <w:pStyle w:val="PlainText"/>
              <w:rPr>
                <w:sz w:val="20"/>
                <w:szCs w:val="20"/>
              </w:rPr>
            </w:pPr>
            <w:r w:rsidRPr="004E06CF">
              <w:rPr>
                <w:sz w:val="20"/>
                <w:szCs w:val="20"/>
              </w:rPr>
              <w:t>end</w:t>
            </w:r>
          </w:p>
        </w:tc>
      </w:tr>
      <w:tr w:rsidR="00C73B23" w:rsidRPr="004E06CF" w14:paraId="749545EB" w14:textId="77777777" w:rsidTr="00C73B23">
        <w:tc>
          <w:tcPr>
            <w:tcW w:w="0" w:type="auto"/>
          </w:tcPr>
          <w:p w14:paraId="54B809E4" w14:textId="4C5879CA" w:rsidR="00C73B23" w:rsidRPr="008954FB" w:rsidRDefault="00DA6F23" w:rsidP="004E06CF">
            <w:pPr>
              <w:pStyle w:val="PlainText"/>
              <w:rPr>
                <w:i/>
                <w:sz w:val="20"/>
                <w:szCs w:val="20"/>
              </w:rPr>
            </w:pPr>
            <w:r w:rsidRPr="008954FB">
              <w:rPr>
                <w:i/>
                <w:sz w:val="20"/>
                <w:szCs w:val="20"/>
              </w:rPr>
              <w:t>4b</w:t>
            </w:r>
          </w:p>
        </w:tc>
        <w:tc>
          <w:tcPr>
            <w:tcW w:w="0" w:type="auto"/>
          </w:tcPr>
          <w:p w14:paraId="3B2E26DA" w14:textId="07DA172F" w:rsidR="00C73B23" w:rsidRPr="004E06CF" w:rsidRDefault="00C73B23" w:rsidP="004E06CF">
            <w:pPr>
              <w:pStyle w:val="PlainText"/>
              <w:rPr>
                <w:sz w:val="20"/>
                <w:szCs w:val="20"/>
              </w:rPr>
            </w:pPr>
            <w:r w:rsidRPr="004E06CF">
              <w:rPr>
                <w:sz w:val="20"/>
                <w:szCs w:val="20"/>
              </w:rPr>
              <w:t>end</w:t>
            </w:r>
          </w:p>
        </w:tc>
      </w:tr>
    </w:tbl>
    <w:p w14:paraId="21EFB85B" w14:textId="77777777" w:rsidR="004E06CF" w:rsidRPr="007F7A05" w:rsidRDefault="004E06CF" w:rsidP="004E06CF">
      <w:pPr>
        <w:pStyle w:val="PlainText"/>
      </w:pPr>
    </w:p>
    <w:p w14:paraId="7FCF2871" w14:textId="188A0DD9" w:rsidR="00BD5CDF" w:rsidRDefault="00610046" w:rsidP="009F3636">
      <w:pPr>
        <w:pStyle w:val="BodyText"/>
      </w:pPr>
      <w:r w:rsidRPr="008954FB">
        <w:rPr>
          <w:i/>
        </w:rPr>
        <w:t>1</w:t>
      </w:r>
      <w:r>
        <w:t xml:space="preserve"> </w:t>
      </w:r>
      <w:r w:rsidR="004B5612">
        <w:t>–</w:t>
      </w:r>
      <w:r>
        <w:t xml:space="preserve"> </w:t>
      </w:r>
      <w:proofErr w:type="spellStart"/>
      <w:r w:rsidR="004B5612">
        <w:t>csh</w:t>
      </w:r>
      <w:proofErr w:type="spellEnd"/>
      <w:r w:rsidR="004B5612">
        <w:t xml:space="preserve"> command: set variable containing return periods</w:t>
      </w:r>
    </w:p>
    <w:p w14:paraId="712AF871" w14:textId="3BFC3460" w:rsidR="004B5612" w:rsidRDefault="004B5612" w:rsidP="009F3636">
      <w:pPr>
        <w:pStyle w:val="BodyText"/>
      </w:pPr>
      <w:r w:rsidRPr="008954FB">
        <w:rPr>
          <w:i/>
        </w:rPr>
        <w:t>2</w:t>
      </w:r>
      <w:r>
        <w:t xml:space="preserve"> – </w:t>
      </w:r>
      <w:proofErr w:type="spellStart"/>
      <w:r>
        <w:t>csh</w:t>
      </w:r>
      <w:proofErr w:type="spellEnd"/>
      <w:r>
        <w:t xml:space="preserve"> command: set names for output files (similar to return periods)</w:t>
      </w:r>
    </w:p>
    <w:p w14:paraId="55721DB7" w14:textId="0472507F" w:rsidR="004B5612" w:rsidRDefault="00EA6F1E" w:rsidP="009F3636">
      <w:pPr>
        <w:pStyle w:val="BodyText"/>
      </w:pPr>
      <w:r w:rsidRPr="008954FB">
        <w:rPr>
          <w:i/>
        </w:rPr>
        <w:t>3</w:t>
      </w:r>
      <w:r>
        <w:t xml:space="preserve"> – </w:t>
      </w:r>
      <w:proofErr w:type="spellStart"/>
      <w:r>
        <w:t>csh</w:t>
      </w:r>
      <w:proofErr w:type="spellEnd"/>
      <w:r>
        <w:t xml:space="preserve"> command: runs a script that populates the list of sites to </w:t>
      </w:r>
      <w:proofErr w:type="spellStart"/>
      <w:r>
        <w:t>plote</w:t>
      </w:r>
      <w:proofErr w:type="spellEnd"/>
      <w:r>
        <w:t>, and assigns names to the sites</w:t>
      </w:r>
    </w:p>
    <w:p w14:paraId="5661E3F0" w14:textId="3CB3C467" w:rsidR="00EA6F1E" w:rsidRDefault="00EA6F1E" w:rsidP="009F3636">
      <w:pPr>
        <w:pStyle w:val="BodyText"/>
      </w:pPr>
      <w:r w:rsidRPr="008954FB">
        <w:rPr>
          <w:i/>
        </w:rPr>
        <w:t>4</w:t>
      </w:r>
      <w:r>
        <w:t xml:space="preserve"> – </w:t>
      </w:r>
      <w:proofErr w:type="spellStart"/>
      <w:r>
        <w:t>csh</w:t>
      </w:r>
      <w:proofErr w:type="spellEnd"/>
      <w:r>
        <w:t xml:space="preserve"> command: start loop over the sites (4a), end at 4b</w:t>
      </w:r>
    </w:p>
    <w:p w14:paraId="075172D5" w14:textId="3DD5994A" w:rsidR="00B1128B" w:rsidRDefault="00EA6F1E" w:rsidP="009F3636">
      <w:pPr>
        <w:pStyle w:val="BodyText"/>
      </w:pPr>
      <w:r w:rsidRPr="008954FB">
        <w:rPr>
          <w:i/>
        </w:rPr>
        <w:t>5</w:t>
      </w:r>
      <w:r>
        <w:t xml:space="preserve"> – </w:t>
      </w:r>
      <w:proofErr w:type="spellStart"/>
      <w:r>
        <w:t>csh</w:t>
      </w:r>
      <w:proofErr w:type="spellEnd"/>
      <w:r>
        <w:t xml:space="preserve"> command: sets name of the input file (5a) and name of the title (5b)</w:t>
      </w:r>
    </w:p>
    <w:p w14:paraId="28A0D9F0" w14:textId="6674348A" w:rsidR="00EA6F1E" w:rsidRDefault="00EA6F1E" w:rsidP="009F3636">
      <w:pPr>
        <w:pStyle w:val="BodyText"/>
      </w:pPr>
      <w:r w:rsidRPr="008954FB">
        <w:rPr>
          <w:i/>
        </w:rPr>
        <w:t>6</w:t>
      </w:r>
      <w:r>
        <w:t xml:space="preserve"> – </w:t>
      </w:r>
      <w:proofErr w:type="spellStart"/>
      <w:r>
        <w:t>csh</w:t>
      </w:r>
      <w:proofErr w:type="spellEnd"/>
      <w:r>
        <w:t xml:space="preserve"> command: start of loop over return periods (6a), end at 6b</w:t>
      </w:r>
    </w:p>
    <w:p w14:paraId="0DED5F78" w14:textId="3EDD7FF3" w:rsidR="00EA6F1E" w:rsidRDefault="00EA6F1E" w:rsidP="009F3636">
      <w:pPr>
        <w:pStyle w:val="BodyText"/>
      </w:pPr>
      <w:r w:rsidRPr="008954FB">
        <w:rPr>
          <w:i/>
        </w:rPr>
        <w:t>7</w:t>
      </w:r>
      <w:r>
        <w:t xml:space="preserve"> – </w:t>
      </w:r>
      <w:proofErr w:type="spellStart"/>
      <w:r>
        <w:t>csh</w:t>
      </w:r>
      <w:proofErr w:type="spellEnd"/>
      <w:r>
        <w:t xml:space="preserve"> command: creates a color table to be used by GMT</w:t>
      </w:r>
    </w:p>
    <w:p w14:paraId="283CC850" w14:textId="5CEFEBD2" w:rsidR="00EA6F1E" w:rsidRDefault="009F3636" w:rsidP="009F3636">
      <w:pPr>
        <w:pStyle w:val="BodyText"/>
      </w:pPr>
      <w:r w:rsidRPr="008954FB">
        <w:rPr>
          <w:i/>
        </w:rPr>
        <w:t>8</w:t>
      </w:r>
      <w:r>
        <w:t xml:space="preserve"> –</w:t>
      </w:r>
      <w:r w:rsidR="00EA6F1E">
        <w:t xml:space="preserve"> </w:t>
      </w:r>
      <w:proofErr w:type="spellStart"/>
      <w:r>
        <w:t>csh</w:t>
      </w:r>
      <w:proofErr w:type="spellEnd"/>
      <w:r>
        <w:t xml:space="preserve"> command: creates temporary </w:t>
      </w:r>
      <w:proofErr w:type="spellStart"/>
      <w:r>
        <w:t>gmt</w:t>
      </w:r>
      <w:proofErr w:type="spellEnd"/>
      <w:r>
        <w:t xml:space="preserve"> script to plot </w:t>
      </w:r>
      <w:proofErr w:type="spellStart"/>
      <w:r>
        <w:t>deag</w:t>
      </w:r>
      <w:proofErr w:type="spellEnd"/>
      <w:r>
        <w:t>. Creates GMT command to plot map of the land areas</w:t>
      </w:r>
    </w:p>
    <w:p w14:paraId="7038F4AE" w14:textId="135AFF88" w:rsidR="009F3636" w:rsidRDefault="009F3636" w:rsidP="009F3636">
      <w:pPr>
        <w:pStyle w:val="BodyText"/>
      </w:pPr>
      <w:r w:rsidRPr="008954FB">
        <w:rPr>
          <w:i/>
        </w:rPr>
        <w:t>9</w:t>
      </w:r>
      <w:r>
        <w:t xml:space="preserve"> – awk command: creates GMT command to plot </w:t>
      </w:r>
      <w:proofErr w:type="spellStart"/>
      <w:r>
        <w:t>deag</w:t>
      </w:r>
      <w:proofErr w:type="spellEnd"/>
      <w:r>
        <w:t xml:space="preserve"> bar (followed by 7 similar lines to plot bars for different </w:t>
      </w:r>
      <w:proofErr w:type="spellStart"/>
      <w:r>
        <w:t>deag</w:t>
      </w:r>
      <w:proofErr w:type="spellEnd"/>
      <w:r>
        <w:t xml:space="preserve"> values)</w:t>
      </w:r>
    </w:p>
    <w:p w14:paraId="1C730AE6" w14:textId="6A592F4C" w:rsidR="00EA6F1E" w:rsidRDefault="009F3636" w:rsidP="009F3636">
      <w:pPr>
        <w:pStyle w:val="BodyText"/>
      </w:pPr>
      <w:r w:rsidRPr="008954FB">
        <w:rPr>
          <w:i/>
        </w:rPr>
        <w:t>10</w:t>
      </w:r>
      <w:r>
        <w:t xml:space="preserve"> - </w:t>
      </w:r>
      <w:proofErr w:type="spellStart"/>
      <w:r>
        <w:t>csh</w:t>
      </w:r>
      <w:proofErr w:type="spellEnd"/>
      <w:r>
        <w:t xml:space="preserve"> command: creates GMT command to plot site location on the map</w:t>
      </w:r>
    </w:p>
    <w:p w14:paraId="7EDBD151" w14:textId="6C112F87" w:rsidR="009F3636" w:rsidRDefault="009F3636" w:rsidP="009F3636">
      <w:pPr>
        <w:pStyle w:val="BodyText"/>
      </w:pPr>
      <w:r w:rsidRPr="008954FB">
        <w:rPr>
          <w:i/>
        </w:rPr>
        <w:t>11</w:t>
      </w:r>
      <w:r>
        <w:t xml:space="preserve"> – </w:t>
      </w:r>
      <w:proofErr w:type="spellStart"/>
      <w:r>
        <w:t>csh</w:t>
      </w:r>
      <w:proofErr w:type="spellEnd"/>
      <w:r>
        <w:t xml:space="preserve"> command to run the temporary GMT script which creates the plot</w:t>
      </w:r>
    </w:p>
    <w:p w14:paraId="138EF747" w14:textId="77777777" w:rsidR="009F3636" w:rsidRDefault="009F3636" w:rsidP="00482E4C"/>
    <w:p w14:paraId="2520E844" w14:textId="77777777" w:rsidR="0009468D" w:rsidRPr="005D4758" w:rsidRDefault="0009468D" w:rsidP="00482E4C"/>
    <w:sectPr w:rsidR="0009468D" w:rsidRPr="005D4758" w:rsidSect="006E03D4">
      <w:pgSz w:w="15840" w:h="12240" w:orient="landscape"/>
      <w:pgMar w:top="1800" w:right="1440" w:bottom="180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92E79" w14:textId="77777777" w:rsidR="003F424A" w:rsidRDefault="003F424A" w:rsidP="00E3122F">
      <w:pPr>
        <w:spacing w:after="0"/>
      </w:pPr>
      <w:r>
        <w:separator/>
      </w:r>
    </w:p>
  </w:endnote>
  <w:endnote w:type="continuationSeparator" w:id="0">
    <w:p w14:paraId="44FDB4EB" w14:textId="77777777" w:rsidR="003F424A" w:rsidRDefault="003F424A" w:rsidP="00E3122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4E"/>
    <w:family w:val="auto"/>
    <w:pitch w:val="variable"/>
    <w:sig w:usb0="E00002FF" w:usb1="6AC7FDFB" w:usb2="00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Times-Italic">
    <w:altName w:val="Times"/>
    <w:panose1 w:val="0000050000000009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898FD" w14:textId="77777777" w:rsidR="00534DD3" w:rsidRDefault="00534DD3" w:rsidP="0092478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2F75003" w14:textId="77777777" w:rsidR="00534DD3" w:rsidRDefault="00534D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1D8E8" w14:textId="77777777" w:rsidR="00534DD3" w:rsidRDefault="00534DD3" w:rsidP="0092478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E42AE">
      <w:rPr>
        <w:rStyle w:val="PageNumber"/>
        <w:noProof/>
      </w:rPr>
      <w:t>22</w:t>
    </w:r>
    <w:r>
      <w:rPr>
        <w:rStyle w:val="PageNumber"/>
      </w:rPr>
      <w:fldChar w:fldCharType="end"/>
    </w:r>
  </w:p>
  <w:p w14:paraId="76AF9869" w14:textId="77777777" w:rsidR="00534DD3" w:rsidRDefault="00534D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BF8A8" w14:textId="77777777" w:rsidR="003F424A" w:rsidRDefault="003F424A" w:rsidP="00E3122F">
      <w:pPr>
        <w:spacing w:after="0"/>
      </w:pPr>
      <w:r>
        <w:separator/>
      </w:r>
    </w:p>
  </w:footnote>
  <w:footnote w:type="continuationSeparator" w:id="0">
    <w:p w14:paraId="56B86520" w14:textId="77777777" w:rsidR="003F424A" w:rsidRDefault="003F424A" w:rsidP="00E3122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CF2037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A961AD6"/>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2AE8899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B98CE38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DB0E449A"/>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C9485D32"/>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A6385A4A"/>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10D63ED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6E6563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5FC9D2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A99E925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339480F"/>
    <w:multiLevelType w:val="multilevel"/>
    <w:tmpl w:val="99C0D5BE"/>
    <w:lvl w:ilvl="0">
      <w:start w:val="1"/>
      <w:numFmt w:val="decimal"/>
      <w:lvlText w:val="%1.0"/>
      <w:lvlJc w:val="left"/>
      <w:pPr>
        <w:tabs>
          <w:tab w:val="num" w:pos="720"/>
        </w:tabs>
        <w:ind w:left="720" w:hanging="720"/>
      </w:pPr>
      <w:rPr>
        <w:spacing w:val="-4"/>
      </w:r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rPr>
        <w:rFonts w:ascii="Arial" w:hAnsi="Arial" w:hint="default"/>
        <w:b/>
        <w:i w:val="0"/>
        <w:spacing w:val="-15"/>
        <w:sz w:val="20"/>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15:restartNumberingAfterBreak="0">
    <w:nsid w:val="0AA915C3"/>
    <w:multiLevelType w:val="hybridMultilevel"/>
    <w:tmpl w:val="279C1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002FE8"/>
    <w:multiLevelType w:val="multilevel"/>
    <w:tmpl w:val="3BC0B5FE"/>
    <w:lvl w:ilvl="0">
      <w:start w:val="1"/>
      <w:numFmt w:val="decimal"/>
      <w:lvlText w:val="%1.0"/>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907"/>
        </w:tabs>
        <w:ind w:left="907" w:hanging="907"/>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40B92B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AF13AE4"/>
    <w:multiLevelType w:val="hybridMultilevel"/>
    <w:tmpl w:val="BFF8280A"/>
    <w:lvl w:ilvl="0" w:tplc="C950999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215984"/>
    <w:multiLevelType w:val="hybridMultilevel"/>
    <w:tmpl w:val="DAE2A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F03636"/>
    <w:multiLevelType w:val="multilevel"/>
    <w:tmpl w:val="D5CECE3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555163686">
    <w:abstractNumId w:val="17"/>
  </w:num>
  <w:num w:numId="2" w16cid:durableId="1144078273">
    <w:abstractNumId w:val="13"/>
  </w:num>
  <w:num w:numId="3" w16cid:durableId="2125735426">
    <w:abstractNumId w:val="11"/>
  </w:num>
  <w:num w:numId="4" w16cid:durableId="951981936">
    <w:abstractNumId w:val="12"/>
  </w:num>
  <w:num w:numId="5" w16cid:durableId="714503820">
    <w:abstractNumId w:val="14"/>
  </w:num>
  <w:num w:numId="6" w16cid:durableId="520242536">
    <w:abstractNumId w:val="6"/>
  </w:num>
  <w:num w:numId="7" w16cid:durableId="2137285690">
    <w:abstractNumId w:val="5"/>
  </w:num>
  <w:num w:numId="8" w16cid:durableId="776028890">
    <w:abstractNumId w:val="1"/>
  </w:num>
  <w:num w:numId="9" w16cid:durableId="824517336">
    <w:abstractNumId w:val="0"/>
  </w:num>
  <w:num w:numId="10" w16cid:durableId="50659688">
    <w:abstractNumId w:val="2"/>
  </w:num>
  <w:num w:numId="11" w16cid:durableId="718357545">
    <w:abstractNumId w:val="9"/>
  </w:num>
  <w:num w:numId="12" w16cid:durableId="2111781650">
    <w:abstractNumId w:val="4"/>
  </w:num>
  <w:num w:numId="13" w16cid:durableId="44987099">
    <w:abstractNumId w:val="3"/>
  </w:num>
  <w:num w:numId="14" w16cid:durableId="1628194558">
    <w:abstractNumId w:val="10"/>
  </w:num>
  <w:num w:numId="15" w16cid:durableId="1054308932">
    <w:abstractNumId w:val="8"/>
  </w:num>
  <w:num w:numId="16" w16cid:durableId="1031148772">
    <w:abstractNumId w:val="7"/>
  </w:num>
  <w:num w:numId="17" w16cid:durableId="60569811">
    <w:abstractNumId w:val="16"/>
  </w:num>
  <w:num w:numId="18" w16cid:durableId="124506656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591"/>
    <w:rsid w:val="00006B56"/>
    <w:rsid w:val="00023BA6"/>
    <w:rsid w:val="00024B74"/>
    <w:rsid w:val="000656F7"/>
    <w:rsid w:val="0009468D"/>
    <w:rsid w:val="000A6903"/>
    <w:rsid w:val="000A74BE"/>
    <w:rsid w:val="000C309D"/>
    <w:rsid w:val="000C35CF"/>
    <w:rsid w:val="000D4C69"/>
    <w:rsid w:val="000E49E1"/>
    <w:rsid w:val="000E6223"/>
    <w:rsid w:val="000E6C55"/>
    <w:rsid w:val="00103CE6"/>
    <w:rsid w:val="00115780"/>
    <w:rsid w:val="00126BD8"/>
    <w:rsid w:val="001368F2"/>
    <w:rsid w:val="00141001"/>
    <w:rsid w:val="00151484"/>
    <w:rsid w:val="00154F86"/>
    <w:rsid w:val="00161F62"/>
    <w:rsid w:val="0016285C"/>
    <w:rsid w:val="00180485"/>
    <w:rsid w:val="001A2920"/>
    <w:rsid w:val="001B65D9"/>
    <w:rsid w:val="001D0DC8"/>
    <w:rsid w:val="001D76F4"/>
    <w:rsid w:val="001E41DA"/>
    <w:rsid w:val="001F34D7"/>
    <w:rsid w:val="00200F05"/>
    <w:rsid w:val="00241EF7"/>
    <w:rsid w:val="00254624"/>
    <w:rsid w:val="00263039"/>
    <w:rsid w:val="0027172E"/>
    <w:rsid w:val="00281282"/>
    <w:rsid w:val="002966B6"/>
    <w:rsid w:val="002A7D3A"/>
    <w:rsid w:val="002B2643"/>
    <w:rsid w:val="002B317F"/>
    <w:rsid w:val="002C1249"/>
    <w:rsid w:val="002C466B"/>
    <w:rsid w:val="002C720A"/>
    <w:rsid w:val="002D5591"/>
    <w:rsid w:val="002F6300"/>
    <w:rsid w:val="00305A6F"/>
    <w:rsid w:val="00322927"/>
    <w:rsid w:val="003243DC"/>
    <w:rsid w:val="00324D98"/>
    <w:rsid w:val="0035309E"/>
    <w:rsid w:val="0035583A"/>
    <w:rsid w:val="00356B2F"/>
    <w:rsid w:val="003764DB"/>
    <w:rsid w:val="00382A12"/>
    <w:rsid w:val="0038576B"/>
    <w:rsid w:val="00385D17"/>
    <w:rsid w:val="00386841"/>
    <w:rsid w:val="003C56CD"/>
    <w:rsid w:val="003D0333"/>
    <w:rsid w:val="003D61A7"/>
    <w:rsid w:val="003F424A"/>
    <w:rsid w:val="00410160"/>
    <w:rsid w:val="0042117B"/>
    <w:rsid w:val="00423CB6"/>
    <w:rsid w:val="00455CCE"/>
    <w:rsid w:val="0046123F"/>
    <w:rsid w:val="00466BD5"/>
    <w:rsid w:val="004757D6"/>
    <w:rsid w:val="00482E4C"/>
    <w:rsid w:val="00486227"/>
    <w:rsid w:val="00486EF3"/>
    <w:rsid w:val="00493089"/>
    <w:rsid w:val="004B5612"/>
    <w:rsid w:val="004E06CF"/>
    <w:rsid w:val="004E079D"/>
    <w:rsid w:val="004E0EBC"/>
    <w:rsid w:val="004E5584"/>
    <w:rsid w:val="004F3DF6"/>
    <w:rsid w:val="00507ACF"/>
    <w:rsid w:val="0053152D"/>
    <w:rsid w:val="00534DD3"/>
    <w:rsid w:val="00545D4E"/>
    <w:rsid w:val="00551FF7"/>
    <w:rsid w:val="005670A9"/>
    <w:rsid w:val="005812D9"/>
    <w:rsid w:val="00584022"/>
    <w:rsid w:val="00584907"/>
    <w:rsid w:val="005867A9"/>
    <w:rsid w:val="0058719B"/>
    <w:rsid w:val="00592297"/>
    <w:rsid w:val="00593042"/>
    <w:rsid w:val="005936F0"/>
    <w:rsid w:val="00594383"/>
    <w:rsid w:val="00595368"/>
    <w:rsid w:val="00595CE9"/>
    <w:rsid w:val="005A2717"/>
    <w:rsid w:val="005B11DB"/>
    <w:rsid w:val="005B3D2F"/>
    <w:rsid w:val="005B6212"/>
    <w:rsid w:val="005C37B3"/>
    <w:rsid w:val="005D195E"/>
    <w:rsid w:val="005D4758"/>
    <w:rsid w:val="005D6553"/>
    <w:rsid w:val="005E3496"/>
    <w:rsid w:val="005E7781"/>
    <w:rsid w:val="005F614D"/>
    <w:rsid w:val="00606CAB"/>
    <w:rsid w:val="00610046"/>
    <w:rsid w:val="00626BA5"/>
    <w:rsid w:val="00634EF2"/>
    <w:rsid w:val="00655E0F"/>
    <w:rsid w:val="00662EFE"/>
    <w:rsid w:val="006A6F45"/>
    <w:rsid w:val="006E03D4"/>
    <w:rsid w:val="006E6781"/>
    <w:rsid w:val="006F660F"/>
    <w:rsid w:val="007004FA"/>
    <w:rsid w:val="0070088C"/>
    <w:rsid w:val="00702013"/>
    <w:rsid w:val="0070388A"/>
    <w:rsid w:val="00725FDB"/>
    <w:rsid w:val="0073230C"/>
    <w:rsid w:val="00735919"/>
    <w:rsid w:val="00740AC0"/>
    <w:rsid w:val="00755541"/>
    <w:rsid w:val="00755EAC"/>
    <w:rsid w:val="007563FD"/>
    <w:rsid w:val="007571A3"/>
    <w:rsid w:val="00763C89"/>
    <w:rsid w:val="007650DB"/>
    <w:rsid w:val="007B0494"/>
    <w:rsid w:val="007B42C7"/>
    <w:rsid w:val="007D0EEB"/>
    <w:rsid w:val="007D4F56"/>
    <w:rsid w:val="007E1C7E"/>
    <w:rsid w:val="007E37F1"/>
    <w:rsid w:val="007F3862"/>
    <w:rsid w:val="007F48A0"/>
    <w:rsid w:val="00801417"/>
    <w:rsid w:val="00812280"/>
    <w:rsid w:val="00817010"/>
    <w:rsid w:val="008221E6"/>
    <w:rsid w:val="00833F46"/>
    <w:rsid w:val="008954FB"/>
    <w:rsid w:val="008A4B89"/>
    <w:rsid w:val="008B3E92"/>
    <w:rsid w:val="008B4023"/>
    <w:rsid w:val="008D5CD7"/>
    <w:rsid w:val="008E15C1"/>
    <w:rsid w:val="008E3C8B"/>
    <w:rsid w:val="009147B5"/>
    <w:rsid w:val="00921593"/>
    <w:rsid w:val="00924780"/>
    <w:rsid w:val="00946B04"/>
    <w:rsid w:val="0094707A"/>
    <w:rsid w:val="00950E9B"/>
    <w:rsid w:val="00963E6C"/>
    <w:rsid w:val="00966013"/>
    <w:rsid w:val="00976DC5"/>
    <w:rsid w:val="00977ADA"/>
    <w:rsid w:val="00980300"/>
    <w:rsid w:val="009812D3"/>
    <w:rsid w:val="00983477"/>
    <w:rsid w:val="009835C7"/>
    <w:rsid w:val="00991594"/>
    <w:rsid w:val="00993809"/>
    <w:rsid w:val="00996913"/>
    <w:rsid w:val="009B053F"/>
    <w:rsid w:val="009B10BC"/>
    <w:rsid w:val="009C656B"/>
    <w:rsid w:val="009D530D"/>
    <w:rsid w:val="009F3636"/>
    <w:rsid w:val="00A117DD"/>
    <w:rsid w:val="00A174F0"/>
    <w:rsid w:val="00A220EC"/>
    <w:rsid w:val="00A40F53"/>
    <w:rsid w:val="00A426C6"/>
    <w:rsid w:val="00A60BD9"/>
    <w:rsid w:val="00A761F4"/>
    <w:rsid w:val="00A9257F"/>
    <w:rsid w:val="00A93AA8"/>
    <w:rsid w:val="00A94938"/>
    <w:rsid w:val="00AC0C1F"/>
    <w:rsid w:val="00AC314C"/>
    <w:rsid w:val="00AC6E24"/>
    <w:rsid w:val="00AD1312"/>
    <w:rsid w:val="00AF753C"/>
    <w:rsid w:val="00B020DB"/>
    <w:rsid w:val="00B1128B"/>
    <w:rsid w:val="00B12CB7"/>
    <w:rsid w:val="00B53367"/>
    <w:rsid w:val="00B6378A"/>
    <w:rsid w:val="00B654D3"/>
    <w:rsid w:val="00B77B3D"/>
    <w:rsid w:val="00B90B50"/>
    <w:rsid w:val="00BA5570"/>
    <w:rsid w:val="00BD0EC3"/>
    <w:rsid w:val="00BD5CDF"/>
    <w:rsid w:val="00BE45B4"/>
    <w:rsid w:val="00BE6932"/>
    <w:rsid w:val="00BE7A72"/>
    <w:rsid w:val="00C21261"/>
    <w:rsid w:val="00C24F61"/>
    <w:rsid w:val="00C36B2C"/>
    <w:rsid w:val="00C36C56"/>
    <w:rsid w:val="00C37B42"/>
    <w:rsid w:val="00C73B23"/>
    <w:rsid w:val="00C7512B"/>
    <w:rsid w:val="00C90383"/>
    <w:rsid w:val="00CB747C"/>
    <w:rsid w:val="00CC3FC3"/>
    <w:rsid w:val="00CD06BB"/>
    <w:rsid w:val="00CE42AE"/>
    <w:rsid w:val="00CE5CBB"/>
    <w:rsid w:val="00CF20A8"/>
    <w:rsid w:val="00D02BE5"/>
    <w:rsid w:val="00D22DCA"/>
    <w:rsid w:val="00D42381"/>
    <w:rsid w:val="00D93745"/>
    <w:rsid w:val="00D94A5A"/>
    <w:rsid w:val="00DA6F23"/>
    <w:rsid w:val="00DA7E9B"/>
    <w:rsid w:val="00DC5F02"/>
    <w:rsid w:val="00DE6423"/>
    <w:rsid w:val="00DE7155"/>
    <w:rsid w:val="00E00DAB"/>
    <w:rsid w:val="00E01212"/>
    <w:rsid w:val="00E025E5"/>
    <w:rsid w:val="00E059ED"/>
    <w:rsid w:val="00E1235D"/>
    <w:rsid w:val="00E12AAE"/>
    <w:rsid w:val="00E17CDC"/>
    <w:rsid w:val="00E3122F"/>
    <w:rsid w:val="00E33885"/>
    <w:rsid w:val="00E33A60"/>
    <w:rsid w:val="00E43A3A"/>
    <w:rsid w:val="00E45EB1"/>
    <w:rsid w:val="00E46E93"/>
    <w:rsid w:val="00E652FC"/>
    <w:rsid w:val="00E94038"/>
    <w:rsid w:val="00EA1377"/>
    <w:rsid w:val="00EA6F1E"/>
    <w:rsid w:val="00ED4327"/>
    <w:rsid w:val="00ED6454"/>
    <w:rsid w:val="00F32292"/>
    <w:rsid w:val="00F36B30"/>
    <w:rsid w:val="00F42177"/>
    <w:rsid w:val="00F47E75"/>
    <w:rsid w:val="00F5728B"/>
    <w:rsid w:val="00F578CA"/>
    <w:rsid w:val="00F71A9E"/>
    <w:rsid w:val="00F75C32"/>
    <w:rsid w:val="00F86E8F"/>
    <w:rsid w:val="00FB2FE9"/>
    <w:rsid w:val="00FB39A9"/>
    <w:rsid w:val="00FB6661"/>
    <w:rsid w:val="00FE323F"/>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457BC542"/>
  <w15:docId w15:val="{2A015DE8-7AEF-0B4E-8C70-D8BABC636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7B3"/>
  </w:style>
  <w:style w:type="paragraph" w:styleId="Heading1">
    <w:name w:val="heading 1"/>
    <w:basedOn w:val="Normal"/>
    <w:next w:val="Normal"/>
    <w:link w:val="Heading1Char"/>
    <w:qFormat/>
    <w:rsid w:val="00BD0EC3"/>
    <w:pPr>
      <w:keepNext/>
      <w:numPr>
        <w:numId w:val="1"/>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5D4758"/>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D4758"/>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5D475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5D475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5D475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5D475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5D475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nhideWhenUsed/>
    <w:qFormat/>
    <w:rsid w:val="005D475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D475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475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D4758"/>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5D4758"/>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BD0EC3"/>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5D475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D4758"/>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semiHidden/>
    <w:rsid w:val="005D4758"/>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5D4758"/>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5D4758"/>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5D4758"/>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5D4758"/>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5D4758"/>
    <w:rPr>
      <w:rFonts w:asciiTheme="majorHAnsi" w:eastAsiaTheme="majorEastAsia" w:hAnsiTheme="majorHAnsi" w:cstheme="majorBidi"/>
      <w:i/>
      <w:iCs/>
      <w:color w:val="404040" w:themeColor="text1" w:themeTint="BF"/>
    </w:rPr>
  </w:style>
  <w:style w:type="paragraph" w:styleId="BodyText">
    <w:name w:val="Body Text"/>
    <w:basedOn w:val="Normal"/>
    <w:link w:val="BodyTextChar"/>
    <w:rsid w:val="0027172E"/>
    <w:pPr>
      <w:spacing w:after="0" w:line="360" w:lineRule="auto"/>
      <w:jc w:val="both"/>
    </w:pPr>
    <w:rPr>
      <w:rFonts w:ascii="Times New Roman" w:eastAsia="Times New Roman" w:hAnsi="Times New Roman" w:cs="Times New Roman"/>
      <w:sz w:val="22"/>
      <w:lang w:eastAsia="en-US"/>
    </w:rPr>
  </w:style>
  <w:style w:type="character" w:customStyle="1" w:styleId="BodyTextChar">
    <w:name w:val="Body Text Char"/>
    <w:basedOn w:val="DefaultParagraphFont"/>
    <w:link w:val="BodyText"/>
    <w:rsid w:val="0027172E"/>
    <w:rPr>
      <w:rFonts w:ascii="Times New Roman" w:eastAsia="Times New Roman" w:hAnsi="Times New Roman" w:cs="Times New Roman"/>
      <w:sz w:val="22"/>
      <w:szCs w:val="24"/>
      <w:lang w:eastAsia="en-US"/>
    </w:rPr>
  </w:style>
  <w:style w:type="paragraph" w:customStyle="1" w:styleId="Figure">
    <w:name w:val="Figure"/>
    <w:basedOn w:val="Normal"/>
    <w:rsid w:val="0027172E"/>
    <w:pPr>
      <w:spacing w:before="120" w:after="120"/>
      <w:jc w:val="center"/>
    </w:pPr>
    <w:rPr>
      <w:rFonts w:ascii="Times New Roman" w:eastAsia="Times New Roman" w:hAnsi="Times New Roman" w:cs="Times New Roman"/>
      <w:sz w:val="20"/>
      <w:lang w:eastAsia="en-US"/>
    </w:rPr>
  </w:style>
  <w:style w:type="paragraph" w:styleId="BalloonText">
    <w:name w:val="Balloon Text"/>
    <w:basedOn w:val="Normal"/>
    <w:link w:val="BalloonTextChar"/>
    <w:uiPriority w:val="99"/>
    <w:semiHidden/>
    <w:unhideWhenUsed/>
    <w:rsid w:val="0027172E"/>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7172E"/>
    <w:rPr>
      <w:rFonts w:ascii="Lucida Grande" w:hAnsi="Lucida Grande" w:cs="Lucida Grande"/>
      <w:sz w:val="18"/>
      <w:szCs w:val="18"/>
    </w:rPr>
  </w:style>
  <w:style w:type="paragraph" w:styleId="BodyTextFirstIndent">
    <w:name w:val="Body Text First Indent"/>
    <w:basedOn w:val="BodyText"/>
    <w:link w:val="BodyTextFirstIndentChar"/>
    <w:uiPriority w:val="99"/>
    <w:semiHidden/>
    <w:unhideWhenUsed/>
    <w:rsid w:val="0027172E"/>
    <w:pPr>
      <w:spacing w:after="200" w:line="240" w:lineRule="auto"/>
      <w:ind w:firstLine="360"/>
      <w:jc w:val="left"/>
    </w:pPr>
    <w:rPr>
      <w:rFonts w:asciiTheme="minorHAnsi" w:eastAsiaTheme="minorEastAsia" w:hAnsiTheme="minorHAnsi" w:cstheme="minorBidi"/>
      <w:sz w:val="24"/>
      <w:szCs w:val="20"/>
      <w:lang w:eastAsia="ja-JP"/>
    </w:rPr>
  </w:style>
  <w:style w:type="character" w:customStyle="1" w:styleId="BodyTextFirstIndentChar">
    <w:name w:val="Body Text First Indent Char"/>
    <w:basedOn w:val="BodyTextChar"/>
    <w:link w:val="BodyTextFirstIndent"/>
    <w:uiPriority w:val="99"/>
    <w:semiHidden/>
    <w:rsid w:val="0027172E"/>
    <w:rPr>
      <w:rFonts w:ascii="Times New Roman" w:eastAsia="Times New Roman" w:hAnsi="Times New Roman" w:cs="Times New Roman"/>
      <w:sz w:val="24"/>
      <w:szCs w:val="24"/>
      <w:lang w:eastAsia="en-US"/>
    </w:rPr>
  </w:style>
  <w:style w:type="paragraph" w:customStyle="1" w:styleId="CaptionFig">
    <w:name w:val="CaptionFig"/>
    <w:basedOn w:val="TableofFigures"/>
    <w:rsid w:val="0027172E"/>
    <w:pPr>
      <w:tabs>
        <w:tab w:val="left" w:pos="1080"/>
        <w:tab w:val="right" w:leader="dot" w:pos="9360"/>
      </w:tabs>
      <w:spacing w:before="160" w:after="400" w:line="320" w:lineRule="exact"/>
      <w:jc w:val="center"/>
    </w:pPr>
    <w:rPr>
      <w:rFonts w:ascii="Times New Roman" w:eastAsia="Times New Roman" w:hAnsi="Times New Roman" w:cs="Times New Roman"/>
      <w:b/>
      <w:noProof/>
      <w:lang w:eastAsia="en-US"/>
    </w:rPr>
  </w:style>
  <w:style w:type="paragraph" w:customStyle="1" w:styleId="CaptionFig1">
    <w:name w:val="CaptionFig1"/>
    <w:basedOn w:val="CaptionFig"/>
    <w:rsid w:val="0027172E"/>
    <w:pPr>
      <w:spacing w:before="40"/>
      <w:ind w:left="965" w:hanging="965"/>
      <w:jc w:val="both"/>
    </w:pPr>
  </w:style>
  <w:style w:type="paragraph" w:customStyle="1" w:styleId="CaptionTable">
    <w:name w:val="CaptionTable"/>
    <w:basedOn w:val="BodyText"/>
    <w:rsid w:val="0027172E"/>
    <w:pPr>
      <w:spacing w:before="400" w:after="200" w:line="320" w:lineRule="exact"/>
      <w:jc w:val="center"/>
    </w:pPr>
    <w:rPr>
      <w:b/>
      <w:noProof/>
      <w:sz w:val="24"/>
    </w:rPr>
  </w:style>
  <w:style w:type="paragraph" w:customStyle="1" w:styleId="BODY">
    <w:name w:val="BODY"/>
    <w:basedOn w:val="Normal"/>
    <w:rsid w:val="0027172E"/>
    <w:pPr>
      <w:spacing w:after="0" w:line="360" w:lineRule="auto"/>
      <w:ind w:firstLine="720"/>
      <w:jc w:val="both"/>
    </w:pPr>
    <w:rPr>
      <w:rFonts w:ascii="Times New Roman" w:eastAsia="Times New Roman" w:hAnsi="Times New Roman" w:cs="Times New Roman"/>
      <w:lang w:eastAsia="en-US"/>
    </w:rPr>
  </w:style>
  <w:style w:type="paragraph" w:styleId="TableofFigures">
    <w:name w:val="table of figures"/>
    <w:basedOn w:val="Normal"/>
    <w:next w:val="Normal"/>
    <w:uiPriority w:val="99"/>
    <w:semiHidden/>
    <w:unhideWhenUsed/>
    <w:rsid w:val="0027172E"/>
    <w:pPr>
      <w:spacing w:after="0"/>
    </w:pPr>
  </w:style>
  <w:style w:type="paragraph" w:styleId="PlainText">
    <w:name w:val="Plain Text"/>
    <w:basedOn w:val="Normal"/>
    <w:link w:val="PlainTextChar"/>
    <w:uiPriority w:val="99"/>
    <w:unhideWhenUsed/>
    <w:rsid w:val="005867A9"/>
    <w:pPr>
      <w:spacing w:after="0"/>
    </w:pPr>
    <w:rPr>
      <w:rFonts w:ascii="Courier" w:hAnsi="Courier"/>
      <w:sz w:val="21"/>
      <w:szCs w:val="21"/>
    </w:rPr>
  </w:style>
  <w:style w:type="character" w:customStyle="1" w:styleId="PlainTextChar">
    <w:name w:val="Plain Text Char"/>
    <w:basedOn w:val="DefaultParagraphFont"/>
    <w:link w:val="PlainText"/>
    <w:uiPriority w:val="99"/>
    <w:rsid w:val="005867A9"/>
    <w:rPr>
      <w:rFonts w:ascii="Courier" w:hAnsi="Courier"/>
      <w:sz w:val="21"/>
      <w:szCs w:val="21"/>
    </w:rPr>
  </w:style>
  <w:style w:type="table" w:styleId="TableGrid">
    <w:name w:val="Table Grid"/>
    <w:basedOn w:val="TableNormal"/>
    <w:uiPriority w:val="59"/>
    <w:rsid w:val="003764D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
    <w:name w:val="Comment"/>
    <w:basedOn w:val="PlainText"/>
    <w:qFormat/>
    <w:rsid w:val="00A117DD"/>
    <w:pPr>
      <w:ind w:left="576" w:hanging="576"/>
    </w:pPr>
  </w:style>
  <w:style w:type="paragraph" w:styleId="DocumentMap">
    <w:name w:val="Document Map"/>
    <w:basedOn w:val="Normal"/>
    <w:link w:val="DocumentMapChar"/>
    <w:uiPriority w:val="99"/>
    <w:semiHidden/>
    <w:unhideWhenUsed/>
    <w:rsid w:val="00482E4C"/>
    <w:pPr>
      <w:spacing w:after="0"/>
    </w:pPr>
    <w:rPr>
      <w:rFonts w:ascii="Lucida Grande" w:hAnsi="Lucida Grande" w:cs="Lucida Grande"/>
    </w:rPr>
  </w:style>
  <w:style w:type="character" w:customStyle="1" w:styleId="DocumentMapChar">
    <w:name w:val="Document Map Char"/>
    <w:basedOn w:val="DefaultParagraphFont"/>
    <w:link w:val="DocumentMap"/>
    <w:uiPriority w:val="99"/>
    <w:semiHidden/>
    <w:rsid w:val="00482E4C"/>
    <w:rPr>
      <w:rFonts w:ascii="Lucida Grande" w:hAnsi="Lucida Grande" w:cs="Lucida Grande"/>
      <w:sz w:val="24"/>
      <w:szCs w:val="24"/>
    </w:rPr>
  </w:style>
  <w:style w:type="paragraph" w:customStyle="1" w:styleId="Reference">
    <w:name w:val="Reference"/>
    <w:basedOn w:val="BodyText"/>
    <w:rsid w:val="00833F46"/>
    <w:pPr>
      <w:spacing w:after="120" w:line="240" w:lineRule="auto"/>
      <w:ind w:left="720" w:hanging="720"/>
    </w:pPr>
  </w:style>
  <w:style w:type="paragraph" w:styleId="TOC1">
    <w:name w:val="toc 1"/>
    <w:basedOn w:val="Normal"/>
    <w:next w:val="Normal"/>
    <w:autoRedefine/>
    <w:uiPriority w:val="39"/>
    <w:unhideWhenUsed/>
    <w:rsid w:val="0046123F"/>
  </w:style>
  <w:style w:type="paragraph" w:styleId="TOC2">
    <w:name w:val="toc 2"/>
    <w:basedOn w:val="Normal"/>
    <w:next w:val="Normal"/>
    <w:autoRedefine/>
    <w:uiPriority w:val="39"/>
    <w:unhideWhenUsed/>
    <w:rsid w:val="0046123F"/>
    <w:pPr>
      <w:ind w:left="240"/>
    </w:pPr>
  </w:style>
  <w:style w:type="paragraph" w:styleId="TOC3">
    <w:name w:val="toc 3"/>
    <w:basedOn w:val="Normal"/>
    <w:next w:val="Normal"/>
    <w:autoRedefine/>
    <w:uiPriority w:val="39"/>
    <w:unhideWhenUsed/>
    <w:rsid w:val="0046123F"/>
    <w:pPr>
      <w:ind w:left="480"/>
    </w:pPr>
  </w:style>
  <w:style w:type="paragraph" w:styleId="TOC4">
    <w:name w:val="toc 4"/>
    <w:basedOn w:val="Normal"/>
    <w:next w:val="Normal"/>
    <w:autoRedefine/>
    <w:uiPriority w:val="39"/>
    <w:unhideWhenUsed/>
    <w:rsid w:val="0046123F"/>
    <w:pPr>
      <w:ind w:left="720"/>
    </w:pPr>
  </w:style>
  <w:style w:type="paragraph" w:styleId="TOC5">
    <w:name w:val="toc 5"/>
    <w:basedOn w:val="Normal"/>
    <w:next w:val="Normal"/>
    <w:autoRedefine/>
    <w:uiPriority w:val="39"/>
    <w:unhideWhenUsed/>
    <w:rsid w:val="0046123F"/>
    <w:pPr>
      <w:ind w:left="960"/>
    </w:pPr>
  </w:style>
  <w:style w:type="paragraph" w:styleId="TOC6">
    <w:name w:val="toc 6"/>
    <w:basedOn w:val="Normal"/>
    <w:next w:val="Normal"/>
    <w:autoRedefine/>
    <w:uiPriority w:val="39"/>
    <w:unhideWhenUsed/>
    <w:rsid w:val="0046123F"/>
    <w:pPr>
      <w:ind w:left="1200"/>
    </w:pPr>
  </w:style>
  <w:style w:type="paragraph" w:styleId="TOC7">
    <w:name w:val="toc 7"/>
    <w:basedOn w:val="Normal"/>
    <w:next w:val="Normal"/>
    <w:autoRedefine/>
    <w:uiPriority w:val="39"/>
    <w:unhideWhenUsed/>
    <w:rsid w:val="0046123F"/>
    <w:pPr>
      <w:ind w:left="1440"/>
    </w:pPr>
  </w:style>
  <w:style w:type="paragraph" w:styleId="TOC8">
    <w:name w:val="toc 8"/>
    <w:basedOn w:val="Normal"/>
    <w:next w:val="Normal"/>
    <w:autoRedefine/>
    <w:uiPriority w:val="39"/>
    <w:unhideWhenUsed/>
    <w:rsid w:val="0046123F"/>
    <w:pPr>
      <w:ind w:left="1680"/>
    </w:pPr>
  </w:style>
  <w:style w:type="paragraph" w:styleId="TOC9">
    <w:name w:val="toc 9"/>
    <w:basedOn w:val="Normal"/>
    <w:next w:val="Normal"/>
    <w:autoRedefine/>
    <w:uiPriority w:val="39"/>
    <w:unhideWhenUsed/>
    <w:rsid w:val="0046123F"/>
    <w:pPr>
      <w:ind w:left="1920"/>
    </w:pPr>
  </w:style>
  <w:style w:type="paragraph" w:customStyle="1" w:styleId="Section">
    <w:name w:val="Section"/>
    <w:basedOn w:val="Heading1"/>
    <w:qFormat/>
    <w:rsid w:val="0046123F"/>
    <w:pPr>
      <w:numPr>
        <w:numId w:val="0"/>
      </w:numPr>
    </w:pPr>
  </w:style>
  <w:style w:type="paragraph" w:styleId="Header">
    <w:name w:val="header"/>
    <w:basedOn w:val="Normal"/>
    <w:link w:val="HeaderChar"/>
    <w:uiPriority w:val="99"/>
    <w:unhideWhenUsed/>
    <w:rsid w:val="00E3122F"/>
    <w:pPr>
      <w:tabs>
        <w:tab w:val="center" w:pos="4320"/>
        <w:tab w:val="right" w:pos="8640"/>
      </w:tabs>
      <w:spacing w:after="0"/>
    </w:pPr>
  </w:style>
  <w:style w:type="character" w:customStyle="1" w:styleId="HeaderChar">
    <w:name w:val="Header Char"/>
    <w:basedOn w:val="DefaultParagraphFont"/>
    <w:link w:val="Header"/>
    <w:uiPriority w:val="99"/>
    <w:rsid w:val="00E3122F"/>
    <w:rPr>
      <w:sz w:val="24"/>
    </w:rPr>
  </w:style>
  <w:style w:type="paragraph" w:styleId="Footer">
    <w:name w:val="footer"/>
    <w:basedOn w:val="Normal"/>
    <w:link w:val="FooterChar"/>
    <w:uiPriority w:val="99"/>
    <w:unhideWhenUsed/>
    <w:rsid w:val="00E3122F"/>
    <w:pPr>
      <w:tabs>
        <w:tab w:val="center" w:pos="4320"/>
        <w:tab w:val="right" w:pos="8640"/>
      </w:tabs>
      <w:spacing w:after="0"/>
    </w:pPr>
  </w:style>
  <w:style w:type="character" w:customStyle="1" w:styleId="FooterChar">
    <w:name w:val="Footer Char"/>
    <w:basedOn w:val="DefaultParagraphFont"/>
    <w:link w:val="Footer"/>
    <w:uiPriority w:val="99"/>
    <w:rsid w:val="00E3122F"/>
    <w:rPr>
      <w:sz w:val="24"/>
    </w:rPr>
  </w:style>
  <w:style w:type="character" w:styleId="PlaceholderText">
    <w:name w:val="Placeholder Text"/>
    <w:basedOn w:val="DefaultParagraphFont"/>
    <w:uiPriority w:val="99"/>
    <w:semiHidden/>
    <w:rsid w:val="00662EFE"/>
    <w:rPr>
      <w:color w:val="808080"/>
    </w:rPr>
  </w:style>
  <w:style w:type="paragraph" w:styleId="Caption">
    <w:name w:val="caption"/>
    <w:basedOn w:val="Normal"/>
    <w:next w:val="Normal"/>
    <w:uiPriority w:val="35"/>
    <w:unhideWhenUsed/>
    <w:qFormat/>
    <w:rsid w:val="007650DB"/>
    <w:rPr>
      <w:b/>
      <w:bCs/>
      <w:color w:val="4F81BD" w:themeColor="accent1"/>
      <w:sz w:val="18"/>
      <w:szCs w:val="18"/>
    </w:rPr>
  </w:style>
  <w:style w:type="character" w:styleId="PageNumber">
    <w:name w:val="page number"/>
    <w:basedOn w:val="DefaultParagraphFont"/>
    <w:uiPriority w:val="99"/>
    <w:semiHidden/>
    <w:unhideWhenUsed/>
    <w:rsid w:val="00E94038"/>
  </w:style>
  <w:style w:type="paragraph" w:customStyle="1" w:styleId="References">
    <w:name w:val="References"/>
    <w:basedOn w:val="BodyText"/>
    <w:rsid w:val="009812D3"/>
    <w:pPr>
      <w:spacing w:before="120" w:after="120" w:line="264" w:lineRule="auto"/>
      <w:ind w:left="720" w:hanging="720"/>
    </w:pPr>
    <w:rPr>
      <w:rFonts w:asciiTheme="minorHAnsi" w:hAnsiTheme="minorHAnsi"/>
    </w:rPr>
  </w:style>
  <w:style w:type="character" w:styleId="Hyperlink">
    <w:name w:val="Hyperlink"/>
    <w:basedOn w:val="DefaultParagraphFont"/>
    <w:uiPriority w:val="99"/>
    <w:unhideWhenUsed/>
    <w:rsid w:val="0009468D"/>
    <w:rPr>
      <w:color w:val="0000FF" w:themeColor="hyperlink"/>
      <w:u w:val="single"/>
    </w:rPr>
  </w:style>
  <w:style w:type="paragraph" w:styleId="ListParagraph">
    <w:name w:val="List Paragraph"/>
    <w:basedOn w:val="Normal"/>
    <w:uiPriority w:val="34"/>
    <w:qFormat/>
    <w:rsid w:val="00950E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33.png"/><Relationship Id="rId21" Type="http://schemas.openxmlformats.org/officeDocument/2006/relationships/image" Target="media/image15.emf"/><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39.png"/><Relationship Id="rId50" Type="http://schemas.openxmlformats.org/officeDocument/2006/relationships/hyperlink" Target="http://gmt.soest.hawaii.edu/" TargetMode="Externa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3.emf"/><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png"/><Relationship Id="rId37" Type="http://schemas.openxmlformats.org/officeDocument/2006/relationships/image" Target="media/image31.wmf"/><Relationship Id="rId40" Type="http://schemas.openxmlformats.org/officeDocument/2006/relationships/image" Target="media/image34.png"/><Relationship Id="rId45" Type="http://schemas.openxmlformats.org/officeDocument/2006/relationships/footer" Target="footer2.xm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png"/><Relationship Id="rId44" Type="http://schemas.openxmlformats.org/officeDocument/2006/relationships/footer" Target="footer1.xm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0.png"/><Relationship Id="rId8" Type="http://schemas.openxmlformats.org/officeDocument/2006/relationships/image" Target="media/image2.emf"/><Relationship Id="rId51" Type="http://schemas.openxmlformats.org/officeDocument/2006/relationships/hyperlink" Target="http://www.unidata.ucar.edu/software/netcdf/" TargetMode="External"/><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20" Type="http://schemas.openxmlformats.org/officeDocument/2006/relationships/image" Target="media/image14.emf"/><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55</Pages>
  <Words>13152</Words>
  <Characters>74973</Characters>
  <Application>Microsoft Office Word</Application>
  <DocSecurity>0</DocSecurity>
  <Lines>624</Lines>
  <Paragraphs>175</Paragraphs>
  <ScaleCrop>false</ScaleCrop>
  <Company>URS</Company>
  <LinksUpToDate>false</LinksUpToDate>
  <CharactersWithSpaces>87950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Kie Thio</dc:creator>
  <cp:keywords/>
  <dc:description/>
  <cp:lastModifiedBy>Thio, Hong</cp:lastModifiedBy>
  <cp:revision>2</cp:revision>
  <cp:lastPrinted>2012-01-11T21:18:00Z</cp:lastPrinted>
  <dcterms:created xsi:type="dcterms:W3CDTF">2022-09-21T17:43:00Z</dcterms:created>
  <dcterms:modified xsi:type="dcterms:W3CDTF">2022-09-21T17:43:00Z</dcterms:modified>
</cp:coreProperties>
</file>